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98FA5" w14:textId="42F97536" w:rsidR="00F65BAC" w:rsidRPr="0057215B" w:rsidRDefault="00F65BAC" w:rsidP="002B7D55">
      <w:pPr>
        <w:tabs>
          <w:tab w:val="left" w:pos="1260"/>
        </w:tabs>
        <w:spacing w:after="240"/>
        <w:jc w:val="both"/>
        <w:rPr>
          <w:rFonts w:ascii="Arial" w:hAnsi="Arial" w:cs="Arial"/>
          <w:b/>
          <w:color w:val="FF0000"/>
          <w:sz w:val="22"/>
          <w:szCs w:val="22"/>
        </w:rPr>
      </w:pPr>
      <w:r w:rsidRPr="0057215B">
        <w:rPr>
          <w:rFonts w:ascii="Arial" w:hAnsi="Arial" w:cs="Arial"/>
          <w:b/>
          <w:sz w:val="22"/>
          <w:szCs w:val="22"/>
          <w:highlight w:val="yellow"/>
        </w:rPr>
        <w:t>SPECIFIC AIMS</w:t>
      </w:r>
      <w:r w:rsidR="0057215B">
        <w:rPr>
          <w:rFonts w:ascii="Arial" w:hAnsi="Arial" w:cs="Arial"/>
          <w:b/>
          <w:sz w:val="22"/>
          <w:szCs w:val="22"/>
        </w:rPr>
        <w:t xml:space="preserve"> </w:t>
      </w:r>
      <w:r w:rsidR="0057215B">
        <w:rPr>
          <w:rFonts w:ascii="Arial" w:hAnsi="Arial" w:cs="Arial"/>
          <w:b/>
          <w:color w:val="FF0000"/>
          <w:sz w:val="22"/>
          <w:szCs w:val="22"/>
        </w:rPr>
        <w:t xml:space="preserve">need to change </w:t>
      </w:r>
    </w:p>
    <w:p w14:paraId="762C6497" w14:textId="09C12582" w:rsidR="00F65BAC" w:rsidRPr="00C867DC" w:rsidRDefault="00F65BAC" w:rsidP="002B7D55">
      <w:pPr>
        <w:tabs>
          <w:tab w:val="left" w:pos="1260"/>
        </w:tabs>
        <w:spacing w:after="120"/>
        <w:jc w:val="both"/>
        <w:rPr>
          <w:rFonts w:ascii="Arial" w:hAnsi="Arial" w:cs="Arial"/>
          <w:b/>
          <w:sz w:val="22"/>
          <w:szCs w:val="22"/>
        </w:rPr>
      </w:pPr>
      <w:r w:rsidRPr="00C867DC">
        <w:rPr>
          <w:rFonts w:ascii="Arial" w:hAnsi="Arial"/>
          <w:sz w:val="22"/>
          <w:szCs w:val="22"/>
        </w:rPr>
        <w:t xml:space="preserve">Inflammatory bowel disease (IBD) which includes </w:t>
      </w:r>
      <w:r w:rsidRPr="00C867DC">
        <w:rPr>
          <w:rFonts w:ascii="Arial" w:hAnsi="Arial"/>
          <w:b/>
          <w:sz w:val="22"/>
          <w:szCs w:val="22"/>
        </w:rPr>
        <w:t>ulcerative colitis (UC)</w:t>
      </w:r>
      <w:r w:rsidRPr="00C867DC">
        <w:rPr>
          <w:rFonts w:ascii="Arial" w:hAnsi="Arial"/>
          <w:sz w:val="22"/>
          <w:szCs w:val="22"/>
        </w:rPr>
        <w:t xml:space="preserve"> is emerging as a global health problem. Although the incidence and prevalence of IBD are increasing worldwide, therapeutic options to treat this debilitating condition remain limited with about 30% of UC patients becoming refractory to pharmacological treatment or developing UC-associated dysplasia. These patients undergo a restorative proctocolectomy with ileal pouch-anal anastomosis (IPAA), but half of them will develop a UC-like condition in the pouch (pouchitis) and require more aggressive treatment strategies. Although the pathogenesis of pouchitis is not entirely clear it has been suggested that similar factors that lead to UC in the colon may be replicated within the ileal pouch after the fecal stream is reestablished. This, however, does not explain why only half of patients that undergo IPAA will eventually develop pouchitis, thus, suggesting the existence of additional contributing factors transitioning normal IPAA to pouchitis. Therefore,</w:t>
      </w:r>
      <w:r w:rsidRPr="00C867DC">
        <w:rPr>
          <w:rFonts w:ascii="Arial" w:hAnsi="Arial"/>
          <w:b/>
          <w:sz w:val="22"/>
          <w:szCs w:val="22"/>
        </w:rPr>
        <w:t xml:space="preserve"> the goal of this proposal is to identify factors predictive of pouchitis in UC/IPAA patients </w:t>
      </w:r>
      <w:r w:rsidRPr="00C867DC">
        <w:rPr>
          <w:rFonts w:ascii="Arial" w:hAnsi="Arial"/>
          <w:sz w:val="22"/>
          <w:szCs w:val="22"/>
        </w:rPr>
        <w:t>with t</w:t>
      </w:r>
      <w:r w:rsidRPr="00C867DC">
        <w:rPr>
          <w:rFonts w:ascii="Helvetica" w:eastAsiaTheme="minorEastAsia" w:hAnsi="Helvetica" w:cs="Helvetica"/>
          <w:sz w:val="22"/>
          <w:szCs w:val="22"/>
        </w:rPr>
        <w:t xml:space="preserve">he underlying </w:t>
      </w:r>
      <w:r w:rsidRPr="00C867DC">
        <w:rPr>
          <w:rFonts w:ascii="Helvetica" w:eastAsiaTheme="minorEastAsia" w:hAnsi="Helvetica" w:cs="Helvetica"/>
          <w:b/>
          <w:bCs/>
          <w:i/>
          <w:iCs/>
          <w:sz w:val="22"/>
          <w:szCs w:val="22"/>
        </w:rPr>
        <w:t>rationale</w:t>
      </w:r>
      <w:r w:rsidRPr="00C867DC">
        <w:rPr>
          <w:rFonts w:ascii="Helvetica" w:eastAsiaTheme="minorEastAsia" w:hAnsi="Helvetica" w:cs="Helvetica"/>
          <w:sz w:val="22"/>
          <w:szCs w:val="22"/>
        </w:rPr>
        <w:t xml:space="preserve"> that the knowledge gained from these proposed studies will fill a gap in our basic understanding of pathophysiology of pouchitis and provide a means for </w:t>
      </w:r>
      <w:r w:rsidRPr="00C867DC">
        <w:rPr>
          <w:rFonts w:ascii="Arial" w:hAnsi="Arial"/>
          <w:sz w:val="22"/>
          <w:szCs w:val="22"/>
        </w:rPr>
        <w:t>successful management of UC patients with IPAA.</w:t>
      </w:r>
    </w:p>
    <w:p w14:paraId="06F063FB" w14:textId="35F39858" w:rsidR="00657113" w:rsidRPr="00C867DC" w:rsidRDefault="00F65BAC" w:rsidP="002B7D55">
      <w:pPr>
        <w:tabs>
          <w:tab w:val="left" w:pos="360"/>
        </w:tabs>
        <w:spacing w:after="120"/>
        <w:jc w:val="both"/>
        <w:rPr>
          <w:rFonts w:ascii="Arial" w:hAnsi="Arial" w:cs="Arial"/>
          <w:sz w:val="22"/>
          <w:szCs w:val="22"/>
        </w:rPr>
      </w:pPr>
      <w:r w:rsidRPr="00C867DC">
        <w:rPr>
          <w:rFonts w:ascii="Arial" w:hAnsi="Arial"/>
          <w:sz w:val="22"/>
          <w:szCs w:val="22"/>
        </w:rPr>
        <w:tab/>
        <w:t>IBD</w:t>
      </w:r>
      <w:r w:rsidRPr="00C867DC">
        <w:rPr>
          <w:rFonts w:ascii="Arial" w:hAnsi="Arial" w:cs="Arial"/>
          <w:bCs/>
          <w:sz w:val="22"/>
          <w:szCs w:val="22"/>
        </w:rPr>
        <w:t xml:space="preserve"> is thought to be driven by a convergence of genetic, environmental and microbial factors that results in the dysregulated immune response to luminal </w:t>
      </w:r>
      <w:r w:rsidRPr="00C867DC">
        <w:rPr>
          <w:rFonts w:ascii="Arial" w:hAnsi="Arial" w:cs="Arial"/>
          <w:bCs/>
          <w:i/>
          <w:sz w:val="22"/>
          <w:szCs w:val="22"/>
          <w:u w:val="single"/>
        </w:rPr>
        <w:t>commensal microbes</w:t>
      </w:r>
      <w:r w:rsidRPr="00C867DC">
        <w:rPr>
          <w:rFonts w:ascii="Arial" w:hAnsi="Arial" w:cs="Arial"/>
          <w:bCs/>
          <w:sz w:val="22"/>
          <w:szCs w:val="22"/>
        </w:rPr>
        <w:t xml:space="preserve">. </w:t>
      </w:r>
      <w:r w:rsidRPr="00C867DC">
        <w:rPr>
          <w:rFonts w:ascii="Arial" w:hAnsi="Arial" w:cs="Arial"/>
          <w:sz w:val="22"/>
          <w:szCs w:val="22"/>
        </w:rPr>
        <w:t xml:space="preserve">Mouse and human studies have demonstrated that </w:t>
      </w:r>
      <w:r w:rsidR="00657113" w:rsidRPr="00C867DC">
        <w:rPr>
          <w:rFonts w:ascii="Arial" w:hAnsi="Arial" w:cs="Arial"/>
          <w:sz w:val="22"/>
          <w:szCs w:val="22"/>
        </w:rPr>
        <w:t xml:space="preserve">functional defects in </w:t>
      </w:r>
      <w:r w:rsidRPr="00C867DC">
        <w:rPr>
          <w:rFonts w:ascii="Arial" w:hAnsi="Arial" w:cs="Arial"/>
          <w:bCs/>
          <w:i/>
          <w:sz w:val="22"/>
          <w:szCs w:val="22"/>
          <w:u w:val="single"/>
        </w:rPr>
        <w:t>mucosal macrophages</w:t>
      </w:r>
      <w:r w:rsidRPr="00C867DC">
        <w:rPr>
          <w:rFonts w:ascii="Arial" w:hAnsi="Arial" w:cs="Arial"/>
          <w:i/>
          <w:sz w:val="22"/>
          <w:szCs w:val="22"/>
          <w:u w:val="single"/>
        </w:rPr>
        <w:t xml:space="preserve"> (M</w:t>
      </w:r>
      <w:r w:rsidRPr="00C867DC">
        <w:rPr>
          <w:rFonts w:ascii="Symbol" w:hAnsi="Symbol" w:cs="Arial"/>
          <w:i/>
          <w:sz w:val="22"/>
          <w:szCs w:val="22"/>
          <w:u w:val="single"/>
        </w:rPr>
        <w:t></w:t>
      </w:r>
      <w:r w:rsidRPr="00C867DC">
        <w:rPr>
          <w:rFonts w:ascii="Arial" w:hAnsi="Arial" w:cs="Arial"/>
          <w:i/>
          <w:sz w:val="22"/>
          <w:szCs w:val="22"/>
          <w:u w:val="single"/>
        </w:rPr>
        <w:t>s)</w:t>
      </w:r>
      <w:r w:rsidRPr="00C867DC">
        <w:rPr>
          <w:rFonts w:ascii="Arial" w:hAnsi="Arial" w:cs="Arial"/>
          <w:sz w:val="22"/>
          <w:szCs w:val="22"/>
        </w:rPr>
        <w:t xml:space="preserve"> significantly contribute to </w:t>
      </w:r>
      <w:r w:rsidR="00C3079F" w:rsidRPr="00C867DC">
        <w:rPr>
          <w:rFonts w:ascii="Arial" w:hAnsi="Arial" w:cs="Arial"/>
          <w:sz w:val="22"/>
          <w:szCs w:val="22"/>
        </w:rPr>
        <w:t xml:space="preserve">the </w:t>
      </w:r>
      <w:r w:rsidRPr="00C867DC">
        <w:rPr>
          <w:rFonts w:ascii="Arial" w:hAnsi="Arial" w:cs="Arial"/>
          <w:sz w:val="22"/>
          <w:szCs w:val="22"/>
        </w:rPr>
        <w:t xml:space="preserve">abnormal inflammatory responses in IBD. </w:t>
      </w:r>
      <w:r w:rsidR="00657113" w:rsidRPr="00C867DC">
        <w:rPr>
          <w:rFonts w:ascii="Arial" w:hAnsi="Arial" w:cs="Arial"/>
          <w:sz w:val="22"/>
          <w:szCs w:val="22"/>
        </w:rPr>
        <w:t>On the other hand, gut inflammation and microbial stimulation alter homeostasis and function of mucosal M</w:t>
      </w:r>
      <w:r w:rsidR="00657113" w:rsidRPr="00C867DC">
        <w:rPr>
          <w:rFonts w:ascii="Symbol" w:hAnsi="Symbol" w:cs="Arial"/>
          <w:sz w:val="22"/>
          <w:szCs w:val="22"/>
        </w:rPr>
        <w:t></w:t>
      </w:r>
      <w:r w:rsidR="00657113" w:rsidRPr="00C867DC">
        <w:rPr>
          <w:rFonts w:ascii="Arial" w:hAnsi="Arial" w:cs="Arial"/>
          <w:sz w:val="22"/>
          <w:szCs w:val="22"/>
        </w:rPr>
        <w:t xml:space="preserve">s. </w:t>
      </w:r>
      <w:r w:rsidRPr="00C867DC">
        <w:rPr>
          <w:rFonts w:ascii="Arial" w:hAnsi="Arial" w:cs="Arial"/>
          <w:sz w:val="22"/>
          <w:szCs w:val="22"/>
        </w:rPr>
        <w:t xml:space="preserve">Likewise, </w:t>
      </w:r>
      <w:r w:rsidRPr="00C867DC">
        <w:rPr>
          <w:rFonts w:ascii="Arial" w:hAnsi="Arial" w:cs="Arial"/>
          <w:b/>
          <w:sz w:val="22"/>
          <w:szCs w:val="22"/>
        </w:rPr>
        <w:t>M</w:t>
      </w:r>
      <w:r w:rsidRPr="00C867DC">
        <w:rPr>
          <w:rFonts w:ascii="Symbol" w:hAnsi="Symbol" w:cs="Arial"/>
          <w:b/>
          <w:sz w:val="22"/>
          <w:szCs w:val="22"/>
        </w:rPr>
        <w:t></w:t>
      </w:r>
      <w:r w:rsidRPr="00C867DC">
        <w:rPr>
          <w:rFonts w:ascii="Arial" w:hAnsi="Arial" w:cs="Arial"/>
          <w:b/>
          <w:sz w:val="22"/>
          <w:szCs w:val="22"/>
        </w:rPr>
        <w:t>s have been identified as a critical component of pathogenesis of pouchitis</w:t>
      </w:r>
      <w:r w:rsidRPr="00C867DC">
        <w:rPr>
          <w:rFonts w:ascii="Arial" w:hAnsi="Arial" w:cs="Arial"/>
          <w:sz w:val="22"/>
          <w:szCs w:val="22"/>
        </w:rPr>
        <w:t xml:space="preserve">. </w:t>
      </w:r>
    </w:p>
    <w:p w14:paraId="6C8F2704" w14:textId="007685A3" w:rsidR="00F65BAC" w:rsidRPr="00C867DC" w:rsidRDefault="00657113" w:rsidP="002B7D55">
      <w:pPr>
        <w:tabs>
          <w:tab w:val="left" w:pos="360"/>
        </w:tabs>
        <w:spacing w:after="120"/>
        <w:jc w:val="both"/>
        <w:rPr>
          <w:rFonts w:ascii="Arial" w:hAnsi="Arial" w:cs="Arial"/>
          <w:sz w:val="22"/>
          <w:szCs w:val="22"/>
        </w:rPr>
      </w:pPr>
      <w:r w:rsidRPr="00C867DC">
        <w:rPr>
          <w:rFonts w:ascii="Arial" w:hAnsi="Arial" w:cs="Arial"/>
          <w:sz w:val="22"/>
          <w:szCs w:val="22"/>
        </w:rPr>
        <w:tab/>
        <w:t>T</w:t>
      </w:r>
      <w:r w:rsidR="00F65BAC" w:rsidRPr="00C867DC">
        <w:rPr>
          <w:rFonts w:ascii="Arial" w:hAnsi="Arial" w:cs="Arial"/>
          <w:sz w:val="22"/>
          <w:szCs w:val="22"/>
        </w:rPr>
        <w:t xml:space="preserve">he gut microbiome is highly influenced by the immune state of </w:t>
      </w:r>
      <w:r w:rsidR="00BF7565" w:rsidRPr="00C867DC">
        <w:rPr>
          <w:rFonts w:ascii="Arial" w:hAnsi="Arial" w:cs="Arial"/>
          <w:sz w:val="22"/>
          <w:szCs w:val="22"/>
        </w:rPr>
        <w:t xml:space="preserve">the </w:t>
      </w:r>
      <w:r w:rsidR="00F65BAC" w:rsidRPr="00C867DC">
        <w:rPr>
          <w:rFonts w:ascii="Arial" w:hAnsi="Arial" w:cs="Arial"/>
          <w:sz w:val="22"/>
          <w:szCs w:val="22"/>
        </w:rPr>
        <w:t xml:space="preserve">host and inflammation, with dysbiosis being not only a cause but also outcome of IBD. Interestingly, pouchitis much better responds to antibiotic treatment than UC raising a possibility that the microbes that drive pouchitis are distinct from those that drive UC, although some alterations in gut microbiota are shared by UC and pouchitis patients leading to the idea that </w:t>
      </w:r>
      <w:r w:rsidR="00F65BAC" w:rsidRPr="00C867DC">
        <w:rPr>
          <w:rFonts w:ascii="Arial" w:hAnsi="Arial" w:cs="Arial"/>
          <w:b/>
          <w:sz w:val="22"/>
          <w:szCs w:val="22"/>
        </w:rPr>
        <w:t>the composition of perioperative microbiome can be predictive of developing pouchitis</w:t>
      </w:r>
      <w:r w:rsidR="00F65BAC" w:rsidRPr="00C867DC">
        <w:rPr>
          <w:rFonts w:ascii="Arial" w:hAnsi="Arial" w:cs="Arial"/>
          <w:sz w:val="22"/>
          <w:szCs w:val="22"/>
        </w:rPr>
        <w:t>.</w:t>
      </w:r>
    </w:p>
    <w:p w14:paraId="4AD8C4E1" w14:textId="63EEE76A" w:rsidR="00F65BAC" w:rsidRPr="00C867DC" w:rsidRDefault="00F65BAC" w:rsidP="0087596A">
      <w:pPr>
        <w:tabs>
          <w:tab w:val="left" w:pos="540"/>
        </w:tabs>
        <w:jc w:val="both"/>
        <w:rPr>
          <w:rFonts w:ascii="Arial" w:hAnsi="Arial" w:cs="Arial"/>
          <w:sz w:val="22"/>
          <w:szCs w:val="22"/>
        </w:rPr>
      </w:pPr>
      <w:r w:rsidRPr="00C867DC">
        <w:rPr>
          <w:rFonts w:ascii="Arial" w:hAnsi="Arial" w:cs="Arial"/>
          <w:sz w:val="22"/>
          <w:szCs w:val="22"/>
        </w:rPr>
        <w:t xml:space="preserve"> </w:t>
      </w:r>
      <w:r w:rsidRPr="00C867DC">
        <w:rPr>
          <w:rFonts w:ascii="Arial" w:hAnsi="Arial" w:cs="Arial"/>
          <w:sz w:val="22"/>
          <w:szCs w:val="22"/>
        </w:rPr>
        <w:tab/>
      </w:r>
      <w:r w:rsidR="00657113" w:rsidRPr="00C867DC">
        <w:rPr>
          <w:rFonts w:ascii="Arial" w:hAnsi="Arial" w:cs="Arial"/>
          <w:sz w:val="22"/>
          <w:szCs w:val="22"/>
        </w:rPr>
        <w:t>Based on these data</w:t>
      </w:r>
      <w:r w:rsidR="00BE013C" w:rsidRPr="00C867DC">
        <w:rPr>
          <w:rFonts w:ascii="Arial" w:hAnsi="Arial" w:cs="Arial"/>
          <w:sz w:val="22"/>
          <w:szCs w:val="22"/>
        </w:rPr>
        <w:t>,</w:t>
      </w:r>
      <w:r w:rsidR="00657113" w:rsidRPr="00C867DC">
        <w:rPr>
          <w:rFonts w:ascii="Arial" w:hAnsi="Arial" w:cs="Arial"/>
          <w:sz w:val="22"/>
          <w:szCs w:val="22"/>
        </w:rPr>
        <w:t xml:space="preserve"> </w:t>
      </w:r>
      <w:r w:rsidR="00657113" w:rsidRPr="00C867DC">
        <w:rPr>
          <w:rFonts w:ascii="Arial" w:hAnsi="Arial" w:cs="Arial"/>
          <w:b/>
          <w:sz w:val="22"/>
          <w:szCs w:val="22"/>
        </w:rPr>
        <w:t>w</w:t>
      </w:r>
      <w:r w:rsidRPr="00C867DC">
        <w:rPr>
          <w:rFonts w:ascii="Arial" w:hAnsi="Arial" w:cs="Arial"/>
          <w:b/>
          <w:sz w:val="22"/>
          <w:szCs w:val="22"/>
        </w:rPr>
        <w:t xml:space="preserve">e </w:t>
      </w:r>
      <w:r w:rsidRPr="00C867DC">
        <w:rPr>
          <w:rFonts w:ascii="Arial" w:hAnsi="Arial" w:cs="Arial"/>
          <w:b/>
          <w:i/>
          <w:sz w:val="22"/>
          <w:szCs w:val="22"/>
        </w:rPr>
        <w:t>hypothesize</w:t>
      </w:r>
      <w:r w:rsidRPr="00C867DC">
        <w:rPr>
          <w:rFonts w:ascii="Arial" w:hAnsi="Arial" w:cs="Arial"/>
          <w:b/>
          <w:sz w:val="22"/>
          <w:szCs w:val="22"/>
        </w:rPr>
        <w:t xml:space="preserve"> that </w:t>
      </w:r>
      <w:r w:rsidR="001B3365" w:rsidRPr="00C867DC">
        <w:rPr>
          <w:rFonts w:ascii="Arial" w:hAnsi="Arial" w:cs="Arial"/>
          <w:b/>
          <w:sz w:val="22"/>
          <w:szCs w:val="22"/>
        </w:rPr>
        <w:t xml:space="preserve">the </w:t>
      </w:r>
      <w:r w:rsidR="00657113" w:rsidRPr="00C867DC">
        <w:rPr>
          <w:rFonts w:ascii="Arial" w:hAnsi="Arial" w:cs="Arial"/>
          <w:b/>
          <w:sz w:val="22"/>
          <w:szCs w:val="22"/>
        </w:rPr>
        <w:t>p</w:t>
      </w:r>
      <w:r w:rsidR="00BE013C" w:rsidRPr="00C867DC">
        <w:rPr>
          <w:rFonts w:ascii="Arial" w:hAnsi="Arial" w:cs="Arial"/>
          <w:b/>
          <w:sz w:val="22"/>
          <w:szCs w:val="22"/>
        </w:rPr>
        <w:t>e</w:t>
      </w:r>
      <w:r w:rsidR="00657113" w:rsidRPr="00C867DC">
        <w:rPr>
          <w:rFonts w:ascii="Arial" w:hAnsi="Arial" w:cs="Arial"/>
          <w:b/>
          <w:sz w:val="22"/>
          <w:szCs w:val="22"/>
        </w:rPr>
        <w:t>r</w:t>
      </w:r>
      <w:r w:rsidR="00BE013C" w:rsidRPr="00C867DC">
        <w:rPr>
          <w:rFonts w:ascii="Arial" w:hAnsi="Arial" w:cs="Arial"/>
          <w:b/>
          <w:sz w:val="22"/>
          <w:szCs w:val="22"/>
        </w:rPr>
        <w:t>i</w:t>
      </w:r>
      <w:r w:rsidR="00657113" w:rsidRPr="00C867DC">
        <w:rPr>
          <w:rFonts w:ascii="Arial" w:hAnsi="Arial" w:cs="Arial"/>
          <w:b/>
          <w:sz w:val="22"/>
          <w:szCs w:val="22"/>
        </w:rPr>
        <w:t xml:space="preserve">operative </w:t>
      </w:r>
      <w:r w:rsidR="00214240" w:rsidRPr="00C867DC">
        <w:rPr>
          <w:rFonts w:ascii="Arial" w:hAnsi="Arial" w:cs="Arial"/>
          <w:b/>
          <w:sz w:val="22"/>
          <w:szCs w:val="22"/>
        </w:rPr>
        <w:t>M</w:t>
      </w:r>
      <w:r w:rsidR="00214240" w:rsidRPr="00C867DC">
        <w:rPr>
          <w:rFonts w:ascii="Symbol" w:hAnsi="Symbol" w:cs="Arial"/>
          <w:b/>
          <w:sz w:val="22"/>
          <w:szCs w:val="22"/>
        </w:rPr>
        <w:t></w:t>
      </w:r>
      <w:r w:rsidR="00214240" w:rsidRPr="00C867DC">
        <w:rPr>
          <w:rFonts w:ascii="Arial" w:hAnsi="Arial" w:cs="Arial"/>
          <w:b/>
          <w:sz w:val="22"/>
          <w:szCs w:val="22"/>
        </w:rPr>
        <w:t xml:space="preserve">/microbial </w:t>
      </w:r>
      <w:r w:rsidR="00BE013C" w:rsidRPr="00C867DC">
        <w:rPr>
          <w:rFonts w:ascii="Arial" w:hAnsi="Arial" w:cs="Arial"/>
          <w:b/>
          <w:sz w:val="22"/>
          <w:szCs w:val="22"/>
        </w:rPr>
        <w:t>phenotype of</w:t>
      </w:r>
      <w:r w:rsidR="00657113" w:rsidRPr="00C867DC">
        <w:rPr>
          <w:rFonts w:ascii="Arial" w:hAnsi="Arial" w:cs="Arial"/>
          <w:b/>
          <w:sz w:val="22"/>
          <w:szCs w:val="22"/>
        </w:rPr>
        <w:t xml:space="preserve"> UC patie</w:t>
      </w:r>
      <w:r w:rsidR="00BE013C" w:rsidRPr="00C867DC">
        <w:rPr>
          <w:rFonts w:ascii="Arial" w:hAnsi="Arial" w:cs="Arial"/>
          <w:b/>
          <w:sz w:val="22"/>
          <w:szCs w:val="22"/>
        </w:rPr>
        <w:t>n</w:t>
      </w:r>
      <w:r w:rsidR="00657113" w:rsidRPr="00C867DC">
        <w:rPr>
          <w:rFonts w:ascii="Arial" w:hAnsi="Arial" w:cs="Arial"/>
          <w:b/>
          <w:sz w:val="22"/>
          <w:szCs w:val="22"/>
        </w:rPr>
        <w:t xml:space="preserve">ts undergoing IPAA procedure </w:t>
      </w:r>
      <w:r w:rsidR="00BE013C" w:rsidRPr="00C867DC">
        <w:rPr>
          <w:rFonts w:ascii="Arial" w:hAnsi="Arial" w:cs="Arial"/>
          <w:b/>
          <w:sz w:val="22"/>
          <w:szCs w:val="22"/>
        </w:rPr>
        <w:t>will</w:t>
      </w:r>
      <w:r w:rsidR="00657113" w:rsidRPr="00C867DC">
        <w:rPr>
          <w:rFonts w:ascii="Arial" w:hAnsi="Arial" w:cs="Arial"/>
          <w:b/>
          <w:sz w:val="22"/>
          <w:szCs w:val="22"/>
        </w:rPr>
        <w:t xml:space="preserve"> be predictive of developing pouc</w:t>
      </w:r>
      <w:r w:rsidR="00BE013C" w:rsidRPr="00C867DC">
        <w:rPr>
          <w:rFonts w:ascii="Arial" w:hAnsi="Arial" w:cs="Arial"/>
          <w:b/>
          <w:sz w:val="22"/>
          <w:szCs w:val="22"/>
        </w:rPr>
        <w:t>h</w:t>
      </w:r>
      <w:r w:rsidR="00657113" w:rsidRPr="00C867DC">
        <w:rPr>
          <w:rFonts w:ascii="Arial" w:hAnsi="Arial" w:cs="Arial"/>
          <w:b/>
          <w:sz w:val="22"/>
          <w:szCs w:val="22"/>
        </w:rPr>
        <w:t>itis</w:t>
      </w:r>
      <w:r w:rsidR="00657113" w:rsidRPr="00C867DC">
        <w:rPr>
          <w:rFonts w:ascii="Arial" w:hAnsi="Arial" w:cs="Arial"/>
          <w:sz w:val="22"/>
          <w:szCs w:val="22"/>
        </w:rPr>
        <w:t xml:space="preserve">. </w:t>
      </w:r>
      <w:r w:rsidR="00BE013C" w:rsidRPr="00C867DC">
        <w:rPr>
          <w:rFonts w:ascii="Arial" w:hAnsi="Arial" w:cs="Arial"/>
          <w:sz w:val="22"/>
          <w:szCs w:val="22"/>
        </w:rPr>
        <w:t>Specifically,</w:t>
      </w:r>
      <w:r w:rsidR="00657113" w:rsidRPr="00C867DC">
        <w:rPr>
          <w:rFonts w:ascii="Arial" w:hAnsi="Arial" w:cs="Arial"/>
          <w:sz w:val="22"/>
          <w:szCs w:val="22"/>
        </w:rPr>
        <w:t xml:space="preserve"> </w:t>
      </w:r>
      <w:r w:rsidRPr="00C867DC">
        <w:rPr>
          <w:rFonts w:ascii="Arial" w:hAnsi="Arial" w:cs="Arial"/>
          <w:sz w:val="22"/>
          <w:szCs w:val="22"/>
        </w:rPr>
        <w:t>the dynamic interplay between the host immune system, particularly mucosal M</w:t>
      </w:r>
      <w:r w:rsidRPr="00C867DC">
        <w:rPr>
          <w:rFonts w:ascii="Symbol" w:hAnsi="Symbol" w:cs="Arial"/>
          <w:sz w:val="22"/>
          <w:szCs w:val="22"/>
        </w:rPr>
        <w:t></w:t>
      </w:r>
      <w:r w:rsidRPr="00C867DC">
        <w:rPr>
          <w:rFonts w:ascii="Arial" w:hAnsi="Arial" w:cs="Arial"/>
          <w:sz w:val="22"/>
          <w:szCs w:val="22"/>
        </w:rPr>
        <w:t xml:space="preserve">s, and microbiota involved in pathogenies of UC will promote an expansion of a set of microbial </w:t>
      </w:r>
      <w:r w:rsidRPr="00C867DC">
        <w:rPr>
          <w:rFonts w:ascii="Arial" w:hAnsi="Arial" w:cs="Arial"/>
          <w:i/>
          <w:sz w:val="22"/>
          <w:szCs w:val="22"/>
          <w:u w:val="single"/>
        </w:rPr>
        <w:t>pathobionts</w:t>
      </w:r>
      <w:r w:rsidRPr="00C867DC">
        <w:rPr>
          <w:rFonts w:ascii="Arial" w:hAnsi="Arial" w:cs="Arial"/>
          <w:sz w:val="22"/>
          <w:szCs w:val="22"/>
        </w:rPr>
        <w:t>, which will induce the development of pouchitis in UC/IPAA patients</w:t>
      </w:r>
      <w:r w:rsidR="00BF7565" w:rsidRPr="00C867DC">
        <w:rPr>
          <w:rFonts w:ascii="Arial" w:hAnsi="Arial" w:cs="Arial"/>
          <w:sz w:val="22"/>
          <w:szCs w:val="22"/>
        </w:rPr>
        <w:t xml:space="preserve"> in the context of a M</w:t>
      </w:r>
      <w:r w:rsidR="00BF7565" w:rsidRPr="00C867DC">
        <w:rPr>
          <w:rFonts w:ascii="Symbol" w:hAnsi="Symbol" w:cs="Arial"/>
          <w:sz w:val="22"/>
          <w:szCs w:val="22"/>
        </w:rPr>
        <w:t></w:t>
      </w:r>
      <w:r w:rsidR="00BF7565" w:rsidRPr="00C867DC">
        <w:rPr>
          <w:rFonts w:ascii="Arial" w:hAnsi="Arial" w:cs="Arial"/>
          <w:sz w:val="22"/>
          <w:szCs w:val="22"/>
        </w:rPr>
        <w:t>-specific defect underlying their UC disease</w:t>
      </w:r>
      <w:r w:rsidRPr="00C867DC">
        <w:rPr>
          <w:rFonts w:ascii="Arial" w:hAnsi="Arial" w:cs="Arial"/>
          <w:sz w:val="22"/>
          <w:szCs w:val="22"/>
        </w:rPr>
        <w:t xml:space="preserve">. We will test our hypothesis in two specific aims by combining cellular immunology, microbial and host OMICS with transkingdom network analysis and state of the art computational approaches for predicting disease outcome. </w:t>
      </w:r>
      <w:r w:rsidRPr="00C867DC">
        <w:rPr>
          <w:rFonts w:ascii="Arial" w:hAnsi="Arial"/>
          <w:sz w:val="22"/>
          <w:szCs w:val="22"/>
        </w:rPr>
        <w:t xml:space="preserve">Our </w:t>
      </w:r>
      <w:r w:rsidRPr="00C867DC">
        <w:rPr>
          <w:rFonts w:ascii="Arial" w:hAnsi="Arial"/>
          <w:b/>
          <w:i/>
          <w:sz w:val="22"/>
          <w:szCs w:val="22"/>
        </w:rPr>
        <w:t>collaborative team</w:t>
      </w:r>
      <w:r w:rsidRPr="00C867DC">
        <w:rPr>
          <w:rFonts w:ascii="Arial" w:hAnsi="Arial"/>
          <w:sz w:val="22"/>
          <w:szCs w:val="22"/>
        </w:rPr>
        <w:t xml:space="preserve">, consisting of </w:t>
      </w:r>
      <w:r w:rsidR="00391780" w:rsidRPr="00C867DC">
        <w:rPr>
          <w:rFonts w:ascii="Arial" w:hAnsi="Arial"/>
          <w:sz w:val="22"/>
          <w:szCs w:val="22"/>
        </w:rPr>
        <w:t xml:space="preserve">the </w:t>
      </w:r>
      <w:r w:rsidR="00A65125" w:rsidRPr="00C867DC">
        <w:rPr>
          <w:rFonts w:ascii="Arial" w:hAnsi="Arial"/>
          <w:sz w:val="22"/>
          <w:szCs w:val="22"/>
        </w:rPr>
        <w:t>M</w:t>
      </w:r>
      <w:r w:rsidR="00A65125" w:rsidRPr="00C867DC">
        <w:rPr>
          <w:rFonts w:ascii="Symbol" w:hAnsi="Symbol"/>
          <w:sz w:val="22"/>
          <w:szCs w:val="22"/>
        </w:rPr>
        <w:t></w:t>
      </w:r>
      <w:r w:rsidR="00391780" w:rsidRPr="00C867DC">
        <w:rPr>
          <w:rFonts w:ascii="Arial" w:hAnsi="Arial"/>
          <w:sz w:val="22"/>
          <w:szCs w:val="22"/>
        </w:rPr>
        <w:t xml:space="preserve"> biologist (MB</w:t>
      </w:r>
      <w:r w:rsidRPr="00C867DC">
        <w:rPr>
          <w:rFonts w:ascii="Arial" w:hAnsi="Arial"/>
          <w:sz w:val="22"/>
          <w:szCs w:val="22"/>
        </w:rPr>
        <w:t xml:space="preserve">), microbiome and systems biology experts (AM and NS) and surgeon specializing in IBD (WK), is uniquely positioned to </w:t>
      </w:r>
      <w:r w:rsidR="00391780" w:rsidRPr="00C867DC">
        <w:rPr>
          <w:rFonts w:ascii="Arial" w:hAnsi="Arial"/>
          <w:sz w:val="22"/>
          <w:szCs w:val="22"/>
        </w:rPr>
        <w:t>adress</w:t>
      </w:r>
      <w:r w:rsidRPr="00C867DC">
        <w:rPr>
          <w:rFonts w:ascii="Arial" w:hAnsi="Arial"/>
          <w:sz w:val="22"/>
          <w:szCs w:val="22"/>
        </w:rPr>
        <w:t xml:space="preserve"> th</w:t>
      </w:r>
      <w:r w:rsidR="00391780" w:rsidRPr="00C867DC">
        <w:rPr>
          <w:rFonts w:ascii="Arial" w:hAnsi="Arial"/>
          <w:sz w:val="22"/>
          <w:szCs w:val="22"/>
        </w:rPr>
        <w:t>e</w:t>
      </w:r>
      <w:r w:rsidRPr="00C867DC">
        <w:rPr>
          <w:rFonts w:ascii="Arial" w:hAnsi="Arial"/>
          <w:sz w:val="22"/>
          <w:szCs w:val="22"/>
        </w:rPr>
        <w:t>s</w:t>
      </w:r>
      <w:r w:rsidR="00391780" w:rsidRPr="00C867DC">
        <w:rPr>
          <w:rFonts w:ascii="Arial" w:hAnsi="Arial"/>
          <w:sz w:val="22"/>
          <w:szCs w:val="22"/>
        </w:rPr>
        <w:t>e</w:t>
      </w:r>
      <w:r w:rsidRPr="00C867DC">
        <w:rPr>
          <w:rFonts w:ascii="Arial" w:hAnsi="Arial"/>
          <w:sz w:val="22"/>
          <w:szCs w:val="22"/>
        </w:rPr>
        <w:t xml:space="preserve"> </w:t>
      </w:r>
      <w:r w:rsidR="00391780" w:rsidRPr="00C867DC">
        <w:rPr>
          <w:rFonts w:ascii="Arial" w:hAnsi="Arial"/>
          <w:sz w:val="22"/>
          <w:szCs w:val="22"/>
        </w:rPr>
        <w:t>aims</w:t>
      </w:r>
      <w:r w:rsidRPr="00C867DC">
        <w:rPr>
          <w:rFonts w:ascii="Arial" w:hAnsi="Arial"/>
          <w:sz w:val="22"/>
          <w:szCs w:val="22"/>
        </w:rPr>
        <w:t>.</w:t>
      </w:r>
    </w:p>
    <w:p w14:paraId="7905D276" w14:textId="2C2A072C" w:rsidR="00F65BAC" w:rsidRPr="00C867DC" w:rsidRDefault="00F65BAC" w:rsidP="002B7D55">
      <w:pPr>
        <w:spacing w:after="120"/>
        <w:jc w:val="both"/>
        <w:rPr>
          <w:rFonts w:ascii="Arial" w:hAnsi="Arial" w:cs="Arial"/>
          <w:b/>
          <w:sz w:val="22"/>
          <w:szCs w:val="22"/>
        </w:rPr>
      </w:pPr>
      <w:r w:rsidRPr="00C867DC">
        <w:rPr>
          <w:rFonts w:ascii="Arial" w:hAnsi="Arial" w:cs="Arial"/>
          <w:b/>
          <w:sz w:val="22"/>
          <w:szCs w:val="22"/>
        </w:rPr>
        <w:t>Aim 1 will establish perioperative M</w:t>
      </w:r>
      <w:r w:rsidRPr="00C867DC">
        <w:rPr>
          <w:rFonts w:ascii="Symbol" w:hAnsi="Symbol" w:cs="Arial"/>
          <w:b/>
          <w:sz w:val="22"/>
          <w:szCs w:val="22"/>
        </w:rPr>
        <w:t></w:t>
      </w:r>
      <w:r w:rsidRPr="00C867DC">
        <w:rPr>
          <w:rFonts w:ascii="Symbol" w:hAnsi="Symbol" w:cs="Arial"/>
          <w:b/>
          <w:sz w:val="22"/>
          <w:szCs w:val="22"/>
        </w:rPr>
        <w:t></w:t>
      </w:r>
      <w:r w:rsidRPr="00C867DC">
        <w:rPr>
          <w:rFonts w:ascii="Arial" w:hAnsi="Arial" w:cs="Arial"/>
          <w:b/>
          <w:sz w:val="22"/>
          <w:szCs w:val="22"/>
        </w:rPr>
        <w:t xml:space="preserve">microbiome transOMIC landscape in patients with UC. </w:t>
      </w:r>
      <w:r w:rsidRPr="00C867DC">
        <w:rPr>
          <w:rFonts w:ascii="Arial" w:hAnsi="Arial"/>
          <w:sz w:val="22"/>
          <w:szCs w:val="22"/>
        </w:rPr>
        <w:t>In a prospective study</w:t>
      </w:r>
      <w:r w:rsidR="0049780D" w:rsidRPr="00C867DC">
        <w:rPr>
          <w:rFonts w:ascii="Arial" w:hAnsi="Arial"/>
          <w:sz w:val="22"/>
          <w:szCs w:val="22"/>
        </w:rPr>
        <w:t xml:space="preserve">, we will analize </w:t>
      </w:r>
      <w:r w:rsidR="00A65125" w:rsidRPr="00C867DC">
        <w:rPr>
          <w:rFonts w:ascii="Arial" w:hAnsi="Arial"/>
          <w:sz w:val="22"/>
          <w:szCs w:val="22"/>
        </w:rPr>
        <w:t>intestinal</w:t>
      </w:r>
      <w:r w:rsidR="0049780D" w:rsidRPr="00C867DC">
        <w:rPr>
          <w:rFonts w:ascii="Arial" w:hAnsi="Arial"/>
          <w:sz w:val="22"/>
          <w:szCs w:val="22"/>
        </w:rPr>
        <w:t xml:space="preserve"> tiss</w:t>
      </w:r>
      <w:r w:rsidR="00B3288F" w:rsidRPr="00C867DC">
        <w:rPr>
          <w:rFonts w:ascii="Arial" w:hAnsi="Arial"/>
          <w:sz w:val="22"/>
          <w:szCs w:val="22"/>
        </w:rPr>
        <w:t>u</w:t>
      </w:r>
      <w:r w:rsidR="0049780D" w:rsidRPr="00C867DC">
        <w:rPr>
          <w:rFonts w:ascii="Arial" w:hAnsi="Arial"/>
          <w:sz w:val="22"/>
          <w:szCs w:val="22"/>
        </w:rPr>
        <w:t>e</w:t>
      </w:r>
      <w:r w:rsidR="007955A5" w:rsidRPr="00C867DC">
        <w:rPr>
          <w:rFonts w:ascii="Arial" w:hAnsi="Arial"/>
          <w:sz w:val="22"/>
          <w:szCs w:val="22"/>
        </w:rPr>
        <w:t xml:space="preserve"> </w:t>
      </w:r>
      <w:r w:rsidR="0049780D" w:rsidRPr="00C867DC">
        <w:rPr>
          <w:rFonts w:ascii="Arial" w:hAnsi="Arial"/>
          <w:sz w:val="22"/>
          <w:szCs w:val="22"/>
        </w:rPr>
        <w:t xml:space="preserve">from surgical resections to </w:t>
      </w:r>
      <w:r w:rsidRPr="00C867DC">
        <w:rPr>
          <w:rFonts w:ascii="Arial" w:hAnsi="Arial"/>
          <w:sz w:val="22"/>
          <w:szCs w:val="22"/>
        </w:rPr>
        <w:t>establish the phenotypes and transcriptomic signatures of intestinal mucosal M</w:t>
      </w:r>
      <w:r w:rsidRPr="00C867DC">
        <w:rPr>
          <w:rFonts w:ascii="Symbol" w:hAnsi="Symbol"/>
          <w:sz w:val="22"/>
          <w:szCs w:val="22"/>
        </w:rPr>
        <w:t></w:t>
      </w:r>
      <w:r w:rsidRPr="00C867DC">
        <w:rPr>
          <w:rFonts w:ascii="Arial" w:hAnsi="Arial"/>
          <w:sz w:val="22"/>
          <w:szCs w:val="22"/>
        </w:rPr>
        <w:t xml:space="preserve">s </w:t>
      </w:r>
      <w:r w:rsidR="00B3288F" w:rsidRPr="00C867DC">
        <w:rPr>
          <w:rFonts w:ascii="Arial" w:hAnsi="Arial"/>
          <w:sz w:val="22"/>
          <w:szCs w:val="22"/>
        </w:rPr>
        <w:t>along with profiles</w:t>
      </w:r>
      <w:r w:rsidRPr="00C867DC">
        <w:rPr>
          <w:rFonts w:ascii="Arial" w:hAnsi="Arial"/>
          <w:sz w:val="22"/>
          <w:szCs w:val="22"/>
        </w:rPr>
        <w:t xml:space="preserve"> </w:t>
      </w:r>
      <w:r w:rsidR="00B3288F" w:rsidRPr="00C867DC">
        <w:rPr>
          <w:rFonts w:ascii="Arial" w:hAnsi="Arial"/>
          <w:sz w:val="22"/>
          <w:szCs w:val="22"/>
        </w:rPr>
        <w:t>of tissue-associated microbiota</w:t>
      </w:r>
      <w:r w:rsidRPr="00C867DC">
        <w:rPr>
          <w:rFonts w:ascii="Arial" w:hAnsi="Arial" w:cs="Arial"/>
          <w:sz w:val="22"/>
          <w:szCs w:val="22"/>
        </w:rPr>
        <w:t xml:space="preserve">. By performing </w:t>
      </w:r>
      <w:r w:rsidRPr="00C867DC">
        <w:rPr>
          <w:rFonts w:ascii="Arial" w:hAnsi="Arial" w:cs="Arial"/>
          <w:i/>
          <w:sz w:val="22"/>
          <w:szCs w:val="22"/>
          <w:u w:val="single"/>
        </w:rPr>
        <w:t>transkingdom network analysis</w:t>
      </w:r>
      <w:r w:rsidRPr="00C867DC">
        <w:rPr>
          <w:rFonts w:ascii="Arial" w:hAnsi="Arial" w:cs="Arial"/>
          <w:sz w:val="22"/>
          <w:szCs w:val="22"/>
        </w:rPr>
        <w:t xml:space="preserve"> of these data sets, we will identify a UC-specific proinflammatory M</w:t>
      </w:r>
      <w:r w:rsidRPr="00C867DC">
        <w:rPr>
          <w:rFonts w:ascii="Symbol" w:hAnsi="Symbol" w:cs="Arial"/>
          <w:sz w:val="22"/>
          <w:szCs w:val="22"/>
        </w:rPr>
        <w:t></w:t>
      </w:r>
      <w:r w:rsidRPr="00C867DC">
        <w:rPr>
          <w:rFonts w:ascii="Arial" w:hAnsi="Arial" w:cs="Arial"/>
          <w:sz w:val="22"/>
          <w:szCs w:val="22"/>
        </w:rPr>
        <w:t xml:space="preserve"> </w:t>
      </w:r>
      <w:r w:rsidR="0049780D" w:rsidRPr="00C867DC">
        <w:rPr>
          <w:rFonts w:ascii="Arial" w:hAnsi="Arial" w:cs="Arial"/>
          <w:sz w:val="22"/>
          <w:szCs w:val="22"/>
        </w:rPr>
        <w:t xml:space="preserve">gene expression </w:t>
      </w:r>
      <w:r w:rsidRPr="00C867DC">
        <w:rPr>
          <w:rFonts w:ascii="Arial" w:hAnsi="Arial" w:cs="Arial"/>
          <w:sz w:val="22"/>
          <w:szCs w:val="22"/>
        </w:rPr>
        <w:t>signature and determine candidate microbial pathobionts activating M</w:t>
      </w:r>
      <w:r w:rsidRPr="00C867DC">
        <w:rPr>
          <w:rFonts w:ascii="Symbol" w:hAnsi="Symbol" w:cs="Arial"/>
          <w:sz w:val="22"/>
          <w:szCs w:val="22"/>
        </w:rPr>
        <w:t></w:t>
      </w:r>
      <w:r w:rsidRPr="00C867DC">
        <w:rPr>
          <w:rFonts w:ascii="Arial" w:hAnsi="Arial" w:cs="Arial"/>
          <w:sz w:val="22"/>
          <w:szCs w:val="22"/>
        </w:rPr>
        <w:t>s.</w:t>
      </w:r>
      <w:r w:rsidR="003A51D1" w:rsidRPr="00C867DC">
        <w:rPr>
          <w:rFonts w:ascii="Arial" w:hAnsi="Arial" w:cs="Arial"/>
          <w:sz w:val="22"/>
          <w:szCs w:val="22"/>
        </w:rPr>
        <w:t xml:space="preserve"> </w:t>
      </w:r>
    </w:p>
    <w:p w14:paraId="6F67FA31" w14:textId="6361DB8E" w:rsidR="00F65BAC" w:rsidRPr="00C867DC" w:rsidRDefault="00F65BAC" w:rsidP="002B7D55">
      <w:pPr>
        <w:spacing w:after="120"/>
        <w:jc w:val="both"/>
        <w:rPr>
          <w:rFonts w:ascii="Arial" w:hAnsi="Arial" w:cs="Arial"/>
          <w:b/>
          <w:sz w:val="22"/>
          <w:szCs w:val="22"/>
        </w:rPr>
      </w:pPr>
      <w:r w:rsidRPr="00C867DC">
        <w:rPr>
          <w:rFonts w:ascii="Arial" w:hAnsi="Arial" w:cs="Arial"/>
          <w:b/>
          <w:sz w:val="22"/>
          <w:szCs w:val="22"/>
        </w:rPr>
        <w:t xml:space="preserve">Aim 2 will establish mucosa/microbiome transOMIC signature predictive of pouchitis in patients with UC/IPAA. </w:t>
      </w:r>
      <w:r w:rsidRPr="00C867DC">
        <w:rPr>
          <w:rFonts w:ascii="Arial" w:hAnsi="Arial"/>
          <w:sz w:val="22"/>
          <w:szCs w:val="22"/>
        </w:rPr>
        <w:t xml:space="preserve">We will perform a retrospective study on frozen perioperative mucosal specimens isolated from UC/IPAA patients </w:t>
      </w:r>
      <w:r w:rsidR="007955A5" w:rsidRPr="00C867DC">
        <w:rPr>
          <w:rFonts w:ascii="Arial" w:hAnsi="Arial"/>
          <w:sz w:val="22"/>
          <w:szCs w:val="22"/>
        </w:rPr>
        <w:t>that did</w:t>
      </w:r>
      <w:r w:rsidRPr="00C867DC">
        <w:rPr>
          <w:rFonts w:ascii="Arial" w:hAnsi="Arial"/>
          <w:sz w:val="22"/>
          <w:szCs w:val="22"/>
        </w:rPr>
        <w:t xml:space="preserve"> or </w:t>
      </w:r>
      <w:r w:rsidR="007955A5" w:rsidRPr="00C867DC">
        <w:rPr>
          <w:rFonts w:ascii="Arial" w:hAnsi="Arial"/>
          <w:sz w:val="22"/>
          <w:szCs w:val="22"/>
        </w:rPr>
        <w:t>did not develop</w:t>
      </w:r>
      <w:r w:rsidRPr="00C867DC">
        <w:rPr>
          <w:rFonts w:ascii="Arial" w:hAnsi="Arial"/>
          <w:sz w:val="22"/>
          <w:szCs w:val="22"/>
        </w:rPr>
        <w:t xml:space="preserve"> pouchitis.  We will determine their mucosal transcriptome signatures and microbial profiles and develop an unbiased predictive model based on </w:t>
      </w:r>
      <w:r w:rsidRPr="00C867DC">
        <w:rPr>
          <w:rFonts w:ascii="Arial" w:hAnsi="Arial"/>
          <w:i/>
          <w:sz w:val="22"/>
          <w:szCs w:val="22"/>
          <w:u w:val="single"/>
        </w:rPr>
        <w:t>class prediction analysis</w:t>
      </w:r>
      <w:r w:rsidRPr="00C867DC">
        <w:rPr>
          <w:rFonts w:ascii="Arial" w:hAnsi="Arial"/>
          <w:sz w:val="22"/>
          <w:szCs w:val="22"/>
        </w:rPr>
        <w:t xml:space="preserve"> and </w:t>
      </w:r>
      <w:r w:rsidRPr="00C867DC">
        <w:rPr>
          <w:rFonts w:ascii="Arial" w:hAnsi="Arial"/>
          <w:i/>
          <w:sz w:val="22"/>
          <w:szCs w:val="22"/>
          <w:u w:val="single"/>
        </w:rPr>
        <w:t>survival risk analysis.</w:t>
      </w:r>
      <w:r w:rsidRPr="00C867DC">
        <w:rPr>
          <w:rFonts w:ascii="Arial" w:hAnsi="Arial"/>
          <w:sz w:val="22"/>
          <w:szCs w:val="22"/>
        </w:rPr>
        <w:t xml:space="preserve"> We will also perform a supervised analysis based on the inflammatory M</w:t>
      </w:r>
      <w:r w:rsidRPr="00C867DC">
        <w:rPr>
          <w:rFonts w:ascii="Symbol" w:hAnsi="Symbol"/>
          <w:sz w:val="22"/>
          <w:szCs w:val="22"/>
        </w:rPr>
        <w:t></w:t>
      </w:r>
      <w:r w:rsidRPr="00C867DC">
        <w:rPr>
          <w:rFonts w:ascii="Arial" w:hAnsi="Arial"/>
          <w:sz w:val="22"/>
          <w:szCs w:val="22"/>
        </w:rPr>
        <w:t xml:space="preserve"> transcriptomic signature and pathobiont</w:t>
      </w:r>
      <w:r w:rsidRPr="00C867DC">
        <w:rPr>
          <w:rFonts w:ascii="Arial" w:hAnsi="Arial" w:cs="Arial"/>
          <w:sz w:val="22"/>
          <w:szCs w:val="22"/>
        </w:rPr>
        <w:t xml:space="preserve"> profiles obtained in Aim1. </w:t>
      </w:r>
    </w:p>
    <w:p w14:paraId="58A7D266" w14:textId="6BF277A0" w:rsidR="00391780" w:rsidRPr="00C867DC" w:rsidRDefault="00F65BAC" w:rsidP="0087596A">
      <w:pPr>
        <w:tabs>
          <w:tab w:val="left" w:pos="360"/>
        </w:tabs>
        <w:jc w:val="both"/>
        <w:rPr>
          <w:rFonts w:ascii="Arial" w:eastAsiaTheme="minorEastAsia" w:hAnsi="Arial" w:cs="Arial"/>
          <w:sz w:val="22"/>
          <w:szCs w:val="22"/>
        </w:rPr>
      </w:pPr>
      <w:r w:rsidRPr="00C867DC">
        <w:rPr>
          <w:rFonts w:ascii="Arial" w:eastAsiaTheme="minorEastAsia" w:hAnsi="Arial" w:cs="Arial"/>
          <w:sz w:val="22"/>
          <w:szCs w:val="22"/>
        </w:rPr>
        <w:tab/>
        <w:t>The findings of this R21 proposal will establish the feasibility of perioperative host and microbial biomarkers for pouchitis and point to novel candidates for cellular and molecular therapeutic targets, altogether, providing a foundation for a future R01 proposal.</w:t>
      </w:r>
      <w:r w:rsidRPr="00C867DC">
        <w:rPr>
          <w:rFonts w:ascii="Arial" w:hAnsi="Arial"/>
          <w:sz w:val="22"/>
          <w:szCs w:val="22"/>
        </w:rPr>
        <w:t xml:space="preserve"> </w:t>
      </w:r>
      <w:r w:rsidR="00391780" w:rsidRPr="00C867DC">
        <w:rPr>
          <w:rFonts w:ascii="Arial" w:hAnsi="Arial" w:cs="Arial"/>
          <w:b/>
          <w:sz w:val="22"/>
          <w:szCs w:val="22"/>
        </w:rPr>
        <w:br w:type="page"/>
      </w:r>
    </w:p>
    <w:p w14:paraId="726F3261" w14:textId="77777777" w:rsidR="00222BE9" w:rsidRPr="00C867DC" w:rsidRDefault="00222BE9" w:rsidP="0087596A">
      <w:pPr>
        <w:tabs>
          <w:tab w:val="left" w:pos="1260"/>
        </w:tabs>
        <w:jc w:val="both"/>
        <w:rPr>
          <w:rFonts w:ascii="Arial" w:hAnsi="Arial" w:cs="Arial"/>
          <w:b/>
          <w:sz w:val="22"/>
          <w:szCs w:val="22"/>
        </w:rPr>
      </w:pPr>
      <w:r w:rsidRPr="00C867DC">
        <w:rPr>
          <w:rFonts w:ascii="Arial" w:hAnsi="Arial" w:cs="Arial"/>
          <w:b/>
          <w:sz w:val="22"/>
          <w:szCs w:val="22"/>
        </w:rPr>
        <w:lastRenderedPageBreak/>
        <w:t>A. SIGNIFICANCE</w:t>
      </w:r>
    </w:p>
    <w:p w14:paraId="20DFA61C" w14:textId="0F41E511" w:rsidR="00C07BBA" w:rsidRPr="00C867DC" w:rsidRDefault="00222BE9">
      <w:pPr>
        <w:spacing w:after="120"/>
        <w:jc w:val="both"/>
        <w:rPr>
          <w:rFonts w:ascii="Arial" w:hAnsi="Arial"/>
          <w:sz w:val="22"/>
          <w:szCs w:val="22"/>
        </w:rPr>
        <w:pPrChange w:id="0" w:author="Microsoft Office User" w:date="2018-02-12T11:56:00Z">
          <w:pPr>
            <w:jc w:val="both"/>
          </w:pPr>
        </w:pPrChange>
      </w:pPr>
      <w:r w:rsidRPr="00C867DC">
        <w:rPr>
          <w:rFonts w:ascii="Arial" w:hAnsi="Arial" w:cs="Arial"/>
          <w:b/>
          <w:sz w:val="22"/>
          <w:szCs w:val="22"/>
        </w:rPr>
        <w:t xml:space="preserve">The importance of the problem. </w:t>
      </w:r>
      <w:r w:rsidRPr="00C867DC">
        <w:rPr>
          <w:rFonts w:ascii="Arial" w:hAnsi="Arial"/>
          <w:sz w:val="22"/>
          <w:szCs w:val="22"/>
        </w:rPr>
        <w:t>Inflammatory bowel disease (IBD)</w:t>
      </w:r>
      <w:r w:rsidR="00105B74" w:rsidRPr="00C867DC">
        <w:rPr>
          <w:rFonts w:ascii="Arial" w:hAnsi="Arial"/>
          <w:sz w:val="22"/>
          <w:szCs w:val="22"/>
        </w:rPr>
        <w:t>,</w:t>
      </w:r>
      <w:r w:rsidRPr="00C867DC">
        <w:rPr>
          <w:rFonts w:ascii="Arial" w:hAnsi="Arial"/>
          <w:sz w:val="22"/>
          <w:szCs w:val="22"/>
        </w:rPr>
        <w:t xml:space="preserve"> which includes Crohn’s disease and </w:t>
      </w:r>
      <w:r w:rsidRPr="00C867DC">
        <w:rPr>
          <w:rFonts w:ascii="Arial" w:hAnsi="Arial"/>
          <w:b/>
          <w:i/>
          <w:sz w:val="22"/>
          <w:szCs w:val="22"/>
        </w:rPr>
        <w:t>ulcerative colitis (UC)</w:t>
      </w:r>
      <w:r w:rsidR="008A2B84" w:rsidRPr="00C867DC">
        <w:rPr>
          <w:rFonts w:ascii="Arial" w:hAnsi="Arial"/>
          <w:sz w:val="22"/>
          <w:szCs w:val="22"/>
        </w:rPr>
        <w:t>,</w:t>
      </w:r>
      <w:r w:rsidRPr="00C867DC">
        <w:rPr>
          <w:rFonts w:ascii="Arial" w:hAnsi="Arial"/>
          <w:sz w:val="22"/>
          <w:szCs w:val="22"/>
        </w:rPr>
        <w:t xml:space="preserve"> </w:t>
      </w:r>
      <w:r w:rsidR="002D6045" w:rsidRPr="00C867DC">
        <w:rPr>
          <w:rFonts w:ascii="Arial" w:hAnsi="Arial"/>
          <w:sz w:val="22"/>
          <w:szCs w:val="22"/>
        </w:rPr>
        <w:t xml:space="preserve">has become </w:t>
      </w:r>
      <w:r w:rsidRPr="00C867DC">
        <w:rPr>
          <w:rFonts w:ascii="Arial" w:hAnsi="Arial"/>
          <w:sz w:val="22"/>
          <w:szCs w:val="22"/>
        </w:rPr>
        <w:t>a global health problem</w:t>
      </w:r>
      <w:r w:rsidR="005F6FF5" w:rsidRPr="00C867DC">
        <w:rPr>
          <w:rFonts w:ascii="Arial" w:hAnsi="Arial"/>
          <w:sz w:val="22"/>
          <w:szCs w:val="22"/>
        </w:rPr>
        <w:t>, as its</w:t>
      </w:r>
      <w:r w:rsidRPr="00C867DC">
        <w:rPr>
          <w:rFonts w:ascii="Arial" w:hAnsi="Arial"/>
          <w:sz w:val="22"/>
          <w:szCs w:val="22"/>
        </w:rPr>
        <w:t xml:space="preserve"> incidence and prevalence are increasing worldwide </w:t>
      </w:r>
      <w:r w:rsidRPr="00C867DC">
        <w:rPr>
          <w:rFonts w:ascii="Arial" w:hAnsi="Arial"/>
          <w:sz w:val="22"/>
          <w:szCs w:val="22"/>
        </w:rPr>
        <w:fldChar w:fldCharType="begin">
          <w:fldData xml:space="preserve">PEVuZE5vdGU+PENpdGU+PEF1dGhvcj5Nb2xvZGVja3k8L0F1dGhvcj48WWVhcj4yMDEyPC9ZZWFy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</w:fldData>
        </w:fldChar>
      </w:r>
      <w:r w:rsidRPr="00C867DC">
        <w:rPr>
          <w:rFonts w:ascii="Arial" w:hAnsi="Arial"/>
          <w:sz w:val="22"/>
          <w:szCs w:val="22"/>
        </w:rPr>
        <w:instrText xml:space="preserve"> ADDIN EN.CITE </w:instrText>
      </w:r>
      <w:r w:rsidRPr="00C867DC">
        <w:rPr>
          <w:rFonts w:ascii="Arial" w:hAnsi="Arial"/>
          <w:sz w:val="22"/>
          <w:szCs w:val="22"/>
        </w:rPr>
        <w:fldChar w:fldCharType="begin">
          <w:fldData xml:space="preserve">PEVuZE5vdGU+PENpdGU+PEF1dGhvcj5Nb2xvZGVja3k8L0F1dGhvcj48WWVhcj4yMDEyPC9ZZWFy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</w:fldData>
        </w:fldChar>
      </w:r>
      <w:r w:rsidRPr="00C867DC">
        <w:rPr>
          <w:rFonts w:ascii="Arial" w:hAnsi="Arial"/>
          <w:sz w:val="22"/>
          <w:szCs w:val="22"/>
        </w:rPr>
        <w:instrText xml:space="preserve"> ADDIN EN.CITE.DATA </w:instrText>
      </w:r>
      <w:r w:rsidRPr="00C867DC">
        <w:rPr>
          <w:rFonts w:ascii="Arial" w:hAnsi="Arial"/>
          <w:sz w:val="22"/>
          <w:szCs w:val="22"/>
        </w:rPr>
      </w:r>
      <w:r w:rsidRPr="00C867DC">
        <w:rPr>
          <w:rFonts w:ascii="Arial" w:hAnsi="Arial"/>
          <w:sz w:val="22"/>
          <w:szCs w:val="22"/>
        </w:rPr>
        <w:fldChar w:fldCharType="end"/>
      </w:r>
      <w:r w:rsidRPr="00C867DC">
        <w:rPr>
          <w:rFonts w:ascii="Arial" w:hAnsi="Arial"/>
          <w:sz w:val="22"/>
          <w:szCs w:val="22"/>
        </w:rPr>
      </w:r>
      <w:r w:rsidRPr="00C867DC">
        <w:rPr>
          <w:rFonts w:ascii="Arial" w:hAnsi="Arial"/>
          <w:sz w:val="22"/>
          <w:szCs w:val="22"/>
        </w:rPr>
        <w:fldChar w:fldCharType="separate"/>
      </w:r>
      <w:r w:rsidRPr="00C867DC">
        <w:rPr>
          <w:rFonts w:ascii="Arial" w:hAnsi="Arial"/>
          <w:noProof/>
          <w:sz w:val="22"/>
          <w:szCs w:val="22"/>
        </w:rPr>
        <w:t>(</w:t>
      </w:r>
      <w:r w:rsidRPr="00C867DC">
        <w:rPr>
          <w:rFonts w:ascii="Arial" w:hAnsi="Arial"/>
          <w:i/>
          <w:noProof/>
          <w:sz w:val="22"/>
          <w:szCs w:val="22"/>
        </w:rPr>
        <w:t>1</w:t>
      </w:r>
      <w:r w:rsidRPr="00C867DC">
        <w:rPr>
          <w:rFonts w:ascii="Arial" w:hAnsi="Arial"/>
          <w:noProof/>
          <w:sz w:val="22"/>
          <w:szCs w:val="22"/>
        </w:rPr>
        <w:t>)</w:t>
      </w:r>
      <w:r w:rsidRPr="00C867DC">
        <w:rPr>
          <w:rFonts w:ascii="Arial" w:hAnsi="Arial"/>
          <w:sz w:val="22"/>
          <w:szCs w:val="22"/>
        </w:rPr>
        <w:fldChar w:fldCharType="end"/>
      </w:r>
      <w:r w:rsidRPr="00C867DC">
        <w:rPr>
          <w:rFonts w:ascii="Arial" w:hAnsi="Arial"/>
          <w:sz w:val="22"/>
          <w:szCs w:val="22"/>
        </w:rPr>
        <w:t xml:space="preserve">. </w:t>
      </w:r>
      <w:r w:rsidR="000063B5" w:rsidRPr="00C867DC">
        <w:rPr>
          <w:rFonts w:ascii="Arial" w:hAnsi="Arial"/>
          <w:sz w:val="22"/>
          <w:szCs w:val="22"/>
        </w:rPr>
        <w:t>IBD</w:t>
      </w:r>
      <w:r w:rsidR="000063B5" w:rsidRPr="00C867DC">
        <w:rPr>
          <w:rFonts w:ascii="Arial" w:hAnsi="Arial" w:cs="Arial"/>
          <w:bCs/>
          <w:sz w:val="22"/>
          <w:szCs w:val="22"/>
        </w:rPr>
        <w:t xml:space="preserve"> is thought to result from the </w:t>
      </w:r>
      <w:r w:rsidR="000063B5" w:rsidRPr="00C867DC">
        <w:rPr>
          <w:rFonts w:ascii="Arial" w:hAnsi="Arial" w:cs="Arial"/>
          <w:b/>
          <w:bCs/>
          <w:i/>
          <w:sz w:val="22"/>
          <w:szCs w:val="22"/>
        </w:rPr>
        <w:t>dysregulated immune response</w:t>
      </w:r>
      <w:r w:rsidR="000063B5" w:rsidRPr="00C867DC">
        <w:rPr>
          <w:rFonts w:ascii="Arial" w:hAnsi="Arial" w:cs="Arial"/>
          <w:bCs/>
          <w:sz w:val="22"/>
          <w:szCs w:val="22"/>
        </w:rPr>
        <w:t xml:space="preserve"> to </w:t>
      </w:r>
      <w:r w:rsidR="000063B5" w:rsidRPr="00C867DC">
        <w:rPr>
          <w:rFonts w:ascii="Arial" w:hAnsi="Arial" w:cs="Arial"/>
          <w:b/>
          <w:bCs/>
          <w:i/>
          <w:sz w:val="22"/>
          <w:szCs w:val="22"/>
        </w:rPr>
        <w:t>commensal microbes</w:t>
      </w:r>
      <w:r w:rsidR="000063B5" w:rsidRPr="00C867DC">
        <w:rPr>
          <w:rFonts w:ascii="Arial" w:hAnsi="Arial" w:cs="Arial"/>
          <w:bCs/>
          <w:sz w:val="22"/>
          <w:szCs w:val="22"/>
        </w:rPr>
        <w:t xml:space="preserve"> driven by a convergence of genetic, environmental and microbial factors. </w:t>
      </w:r>
      <w:r w:rsidR="000063B5" w:rsidRPr="00C867DC">
        <w:rPr>
          <w:rFonts w:ascii="Arial" w:hAnsi="Arial" w:cs="Arial"/>
          <w:sz w:val="22"/>
          <w:szCs w:val="22"/>
        </w:rPr>
        <w:t xml:space="preserve">The colonic microbiome is highly influenced by </w:t>
      </w:r>
      <w:r w:rsidR="0083044D">
        <w:rPr>
          <w:rFonts w:ascii="Arial" w:hAnsi="Arial" w:cs="Arial"/>
          <w:sz w:val="22"/>
          <w:szCs w:val="22"/>
        </w:rPr>
        <w:t xml:space="preserve">the </w:t>
      </w:r>
      <w:r w:rsidR="000063B5" w:rsidRPr="00C867DC">
        <w:rPr>
          <w:rFonts w:ascii="Arial" w:hAnsi="Arial" w:cs="Arial"/>
          <w:sz w:val="22"/>
          <w:szCs w:val="22"/>
        </w:rPr>
        <w:t xml:space="preserve">immune system. This leads to the </w:t>
      </w:r>
      <w:r w:rsidR="0083044D">
        <w:rPr>
          <w:rFonts w:ascii="Arial" w:hAnsi="Arial" w:cs="Arial"/>
          <w:sz w:val="22"/>
          <w:szCs w:val="22"/>
        </w:rPr>
        <w:t>idea</w:t>
      </w:r>
      <w:r w:rsidR="000063B5" w:rsidRPr="00C867DC">
        <w:rPr>
          <w:rFonts w:ascii="Arial" w:hAnsi="Arial" w:cs="Arial"/>
          <w:sz w:val="22"/>
          <w:szCs w:val="22"/>
        </w:rPr>
        <w:t xml:space="preserve"> that </w:t>
      </w:r>
      <w:r w:rsidR="00071451" w:rsidRPr="0083044D">
        <w:rPr>
          <w:rFonts w:ascii="Arial" w:hAnsi="Arial" w:cs="Arial"/>
          <w:i/>
          <w:sz w:val="22"/>
          <w:szCs w:val="22"/>
          <w:u w:val="single"/>
        </w:rPr>
        <w:t xml:space="preserve">possible </w:t>
      </w:r>
      <w:r w:rsidR="000063B5" w:rsidRPr="0083044D">
        <w:rPr>
          <w:rFonts w:ascii="Arial" w:hAnsi="Arial" w:cs="Arial"/>
          <w:i/>
          <w:sz w:val="22"/>
          <w:szCs w:val="22"/>
          <w:u w:val="single"/>
        </w:rPr>
        <w:t>preexisting immune abnormalities in IBD patients predispose them to dysbiosis (</w:t>
      </w:r>
      <w:r w:rsidR="005C33E6" w:rsidRPr="0083044D">
        <w:rPr>
          <w:rFonts w:ascii="Arial" w:hAnsi="Arial" w:cs="Arial"/>
          <w:i/>
          <w:sz w:val="22"/>
          <w:szCs w:val="22"/>
          <w:u w:val="single"/>
        </w:rPr>
        <w:t>including</w:t>
      </w:r>
      <w:r w:rsidR="000063B5" w:rsidRPr="0083044D">
        <w:rPr>
          <w:rFonts w:ascii="Arial" w:hAnsi="Arial" w:cs="Arial"/>
          <w:i/>
          <w:sz w:val="22"/>
          <w:szCs w:val="22"/>
          <w:u w:val="single"/>
        </w:rPr>
        <w:t xml:space="preserve"> generation of </w:t>
      </w:r>
      <w:r w:rsidR="000063B5" w:rsidRPr="0083044D">
        <w:rPr>
          <w:rFonts w:ascii="Arial" w:hAnsi="Arial" w:cs="Arial"/>
          <w:b/>
          <w:i/>
          <w:sz w:val="22"/>
          <w:szCs w:val="22"/>
          <w:u w:val="single"/>
        </w:rPr>
        <w:t>pathobionts</w:t>
      </w:r>
      <w:r w:rsidR="000063B5" w:rsidRPr="0083044D">
        <w:rPr>
          <w:rFonts w:ascii="Arial" w:hAnsi="Arial" w:cs="Arial"/>
          <w:i/>
          <w:sz w:val="22"/>
          <w:szCs w:val="22"/>
          <w:u w:val="single"/>
        </w:rPr>
        <w:t xml:space="preserve">), which, in turn, </w:t>
      </w:r>
      <w:r w:rsidR="00071451" w:rsidRPr="0083044D">
        <w:rPr>
          <w:rFonts w:ascii="Arial" w:hAnsi="Arial" w:cs="Arial"/>
          <w:i/>
          <w:sz w:val="22"/>
          <w:szCs w:val="22"/>
          <w:u w:val="single"/>
        </w:rPr>
        <w:t>exacerbates immune</w:t>
      </w:r>
      <w:r w:rsidR="00E63B8A" w:rsidRPr="0083044D">
        <w:rPr>
          <w:rFonts w:ascii="Arial" w:hAnsi="Arial" w:cs="Arial"/>
          <w:i/>
          <w:sz w:val="22"/>
          <w:szCs w:val="22"/>
          <w:u w:val="single"/>
        </w:rPr>
        <w:t xml:space="preserve"> response</w:t>
      </w:r>
      <w:r w:rsidR="00071451" w:rsidRPr="0083044D">
        <w:rPr>
          <w:rFonts w:ascii="Arial" w:hAnsi="Arial" w:cs="Arial"/>
          <w:i/>
          <w:sz w:val="22"/>
          <w:szCs w:val="22"/>
          <w:u w:val="single"/>
        </w:rPr>
        <w:t xml:space="preserve"> leading to </w:t>
      </w:r>
      <w:r w:rsidR="000063B5" w:rsidRPr="0083044D">
        <w:rPr>
          <w:rFonts w:ascii="Arial" w:hAnsi="Arial" w:cs="Arial"/>
          <w:i/>
          <w:sz w:val="22"/>
          <w:szCs w:val="22"/>
          <w:u w:val="single"/>
        </w:rPr>
        <w:t>the disease</w:t>
      </w:r>
      <w:r w:rsidR="000063B5" w:rsidRPr="00C867DC">
        <w:rPr>
          <w:rFonts w:ascii="Arial" w:hAnsi="Arial" w:cs="Arial"/>
          <w:sz w:val="22"/>
          <w:szCs w:val="22"/>
        </w:rPr>
        <w:t xml:space="preserve"> </w:t>
      </w:r>
      <w:r w:rsidR="00B960FD" w:rsidRPr="00213BDA">
        <w:rPr>
          <w:rFonts w:ascii="Arial" w:hAnsi="Arial"/>
          <w:sz w:val="22"/>
          <w:szCs w:val="22"/>
          <w:highlight w:val="magenta"/>
          <w:rPrChange w:id="1" w:author="Microsoft Office User" w:date="2018-02-12T11:59:00Z">
            <w:rPr>
              <w:rFonts w:ascii="Arial" w:hAnsi="Arial"/>
              <w:sz w:val="22"/>
              <w:szCs w:val="22"/>
            </w:rPr>
          </w:rPrChange>
        </w:rPr>
        <w:t>{ref}.</w:t>
      </w:r>
      <w:r w:rsidR="00597434" w:rsidRPr="00C867DC">
        <w:rPr>
          <w:rFonts w:ascii="Arial" w:hAnsi="Arial"/>
          <w:sz w:val="22"/>
          <w:szCs w:val="22"/>
        </w:rPr>
        <w:t xml:space="preserve"> </w:t>
      </w:r>
      <w:r w:rsidRPr="00C867DC">
        <w:rPr>
          <w:rFonts w:ascii="Arial" w:hAnsi="Arial"/>
          <w:sz w:val="22"/>
          <w:szCs w:val="22"/>
        </w:rPr>
        <w:t xml:space="preserve">Despite significant advances in the understanding of the disease mechanisms, IBD treatment options are </w:t>
      </w:r>
      <w:r w:rsidR="00071451" w:rsidRPr="00C867DC">
        <w:rPr>
          <w:rFonts w:ascii="Arial" w:hAnsi="Arial"/>
          <w:sz w:val="22"/>
          <w:szCs w:val="22"/>
        </w:rPr>
        <w:t>still</w:t>
      </w:r>
      <w:r w:rsidRPr="00C867DC">
        <w:rPr>
          <w:rFonts w:ascii="Arial" w:hAnsi="Arial"/>
          <w:sz w:val="22"/>
          <w:szCs w:val="22"/>
        </w:rPr>
        <w:t xml:space="preserve"> limited for a large number of patients </w:t>
      </w:r>
      <w:r w:rsidRPr="00C867DC">
        <w:rPr>
          <w:rFonts w:ascii="Arial" w:hAnsi="Arial"/>
          <w:sz w:val="22"/>
          <w:szCs w:val="22"/>
        </w:rPr>
        <w:fldChar w:fldCharType="begin"/>
      </w:r>
      <w:r w:rsidR="00B343AB">
        <w:rPr>
          <w:rFonts w:ascii="Arial" w:hAnsi="Arial"/>
          <w:sz w:val="22"/>
          <w:szCs w:val="22"/>
        </w:rPr>
        <w:instrText xml:space="preserve"> ADDIN EN.CITE &lt;EndNote&gt;&lt;Cite&gt;&lt;Author&gt;Colombel&lt;/Author&gt;&lt;Year&gt;2014&lt;/Year&gt;&lt;RecNum&gt;1121&lt;/RecNum&gt;&lt;DisplayText&gt;(&lt;style face="italic"&gt;2&lt;/style&gt;)&lt;/DisplayText&gt;&lt;record&gt;&lt;rec-number&gt;1121&lt;/rec-number&gt;&lt;foreign-keys&gt;&lt;key app="EN" db-id="2aavzx2fyz2xfyeeffmvear6sad25edzs0ww" timestamp="1422041549"&gt;1121&lt;/key&gt;&lt;/foreign-keys&gt;&lt;ref-type name="Journal Article"&gt;17&lt;/ref-type&gt;&lt;contributors&gt;&lt;authors&gt;&lt;author&gt;Colombel, J. F.&lt;/author&gt;&lt;/authors&gt;&lt;/contributors&gt;&lt;auth-address&gt;Department of Medicine, Icahn School of Medicine at Mount Sinai, New York, 1428 Madison Avenue, NY 10029, USA.&lt;/auth-address&gt;&lt;titles&gt;&lt;title&gt;Decade in review-IBD: IBD-genes, bacteria and new therapeutic strategies&lt;/title&gt;&lt;secondary-title&gt;Nat Rev Gastroenterol Hepatol&lt;/secondary-title&gt;&lt;alt-title&gt;Nature reviews. Gastroenterology &amp;amp; hepatology&lt;/alt-title&gt;&lt;/titles&gt;&lt;periodical&gt;&lt;full-title&gt;Nat Rev Gastroenterol Hepatol&lt;/full-title&gt;&lt;abbr-1&gt;Nature reviews. Gastroenterology &amp;amp; hepatology&lt;/abbr-1&gt;&lt;/periodical&gt;&lt;alt-periodical&gt;&lt;full-title&gt;Nat Rev Gastroenterol Hepatol&lt;/full-title&gt;&lt;abbr-1&gt;Nature reviews. Gastroenterology &amp;amp; hepatology&lt;/abbr-1&gt;&lt;/alt-periodical&gt;&lt;pages&gt;652-4&lt;/pages&gt;&lt;volume&gt;11&lt;/volume&gt;&lt;number&gt;11&lt;/number&gt;&lt;edition&gt;2014/10/15&lt;/edition&gt;&lt;dates&gt;&lt;year&gt;2014&lt;/year&gt;&lt;pub-dates&gt;&lt;date&gt;Nov&lt;/date&gt;&lt;/pub-dates&gt;&lt;/dates&gt;&lt;isbn&gt;1759-5053 (Electronic)&amp;#xD;1759-5045 (Linking)&lt;/isbn&gt;&lt;accession-num&gt;25311475&lt;/accession-num&gt;&lt;urls&gt;&lt;related-urls&gt;&lt;url&gt;http://www.ncbi.nlm.nih.gov/pubmed/25311475&lt;/url&gt;&lt;/related-urls&gt;&lt;/urls&gt;&lt;electronic-resource-num&gt;10.1038/nrgastro.2014.170&lt;/electronic-resource-num&gt;&lt;language&gt;eng&lt;/language&gt;&lt;/record&gt;&lt;/Cite&gt;&lt;/EndNote&gt;</w:instrText>
      </w:r>
      <w:r w:rsidRPr="00C867DC">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w:t>
      </w:r>
      <w:r w:rsidR="00B343AB">
        <w:rPr>
          <w:rFonts w:ascii="Arial" w:hAnsi="Arial"/>
          <w:noProof/>
          <w:sz w:val="22"/>
          <w:szCs w:val="22"/>
        </w:rPr>
        <w:t>)</w:t>
      </w:r>
      <w:r w:rsidRPr="00C867DC">
        <w:rPr>
          <w:rFonts w:ascii="Arial" w:hAnsi="Arial"/>
          <w:sz w:val="22"/>
          <w:szCs w:val="22"/>
        </w:rPr>
        <w:fldChar w:fldCharType="end"/>
      </w:r>
      <w:r w:rsidRPr="00C867DC">
        <w:rPr>
          <w:rFonts w:ascii="Arial" w:hAnsi="Arial"/>
          <w:sz w:val="22"/>
          <w:szCs w:val="22"/>
        </w:rPr>
        <w:t xml:space="preserve">. For example, among IBD patients affected by UC, 30% become refractory to </w:t>
      </w:r>
      <w:r w:rsidR="0098413D" w:rsidRPr="00C867DC">
        <w:rPr>
          <w:rFonts w:ascii="Arial" w:hAnsi="Arial"/>
          <w:sz w:val="22"/>
          <w:szCs w:val="22"/>
        </w:rPr>
        <w:t>pharmacological treatment</w:t>
      </w:r>
      <w:r w:rsidRPr="00C867DC">
        <w:rPr>
          <w:rFonts w:ascii="Arial" w:hAnsi="Arial"/>
          <w:sz w:val="22"/>
          <w:szCs w:val="22"/>
        </w:rPr>
        <w:t xml:space="preserve"> or develop UC-associated dysplasia </w:t>
      </w:r>
      <w:r w:rsidRPr="00C867DC">
        <w:rPr>
          <w:rFonts w:ascii="Arial" w:hAnsi="Arial"/>
          <w:sz w:val="22"/>
          <w:szCs w:val="22"/>
        </w:rPr>
        <w:fldChar w:fldCharType="begin"/>
      </w:r>
      <w:r w:rsidR="00B343AB">
        <w:rPr>
          <w:rFonts w:ascii="Arial" w:hAnsi="Arial"/>
          <w:sz w:val="22"/>
          <w:szCs w:val="22"/>
        </w:rPr>
        <w:instrText xml:space="preserve"> ADDIN EN.CITE &lt;EndNote&gt;&lt;Cite&gt;&lt;Author&gt;Bernstein&lt;/Author&gt;&lt;Year&gt;2013&lt;/Year&gt;&lt;RecNum&gt;2237&lt;/RecNum&gt;&lt;DisplayText&gt;(&lt;style face="italic"&gt;3&lt;/style&gt;)&lt;/DisplayText&gt;&lt;record&gt;&lt;rec-number&gt;2237&lt;/rec-number&gt;&lt;foreign-keys&gt;&lt;key app="EN" db-id="2aavzx2fyz2xfyeeffmvear6sad25edzs0ww" timestamp="1516817733"&gt;2237&lt;/key&gt;&lt;/foreign-keys&gt;&lt;ref-type name="Journal Article"&gt;17&lt;/ref-type&gt;&lt;contributors&gt;&lt;authors&gt;&lt;author&gt;Bernstein, C. N.&lt;/author&gt;&lt;author&gt;Ng, S. C.&lt;/author&gt;&lt;author&gt;Lakatos, P. L.&lt;/author&gt;&lt;author&gt;Moum, B.&lt;/author&gt;&lt;author&gt;Loftus, E. V., Jr.&lt;/author&gt;&lt;author&gt;Epidemiology,&lt;/author&gt;&lt;author&gt;Natural History Task Force of the International Organization of the Study of Inflammatory Bowel, Disease&lt;/author&gt;&lt;/authors&gt;&lt;/contributors&gt;&lt;auth-address&gt;Section of Gastroenterology, IBD Clinical and Research Centre, University of Manitoba, Winnipeg, Manitoba, Canada. cbernst@cc.umanitoba.ca&lt;/auth-address&gt;&lt;titles&gt;&lt;title&gt;A review of mortality and surgery in ulcerative colitis: milestones of the seriousness of the disease&lt;/title&gt;&lt;secondary-title&gt;Inflamm Bowel Dis&lt;/secondary-title&gt;&lt;/titles&gt;&lt;periodical&gt;&lt;full-title&gt;Inflamm Bowel Dis&lt;/full-title&gt;&lt;abbr-1&gt;Inflammatory bowel diseases&lt;/abbr-1&gt;&lt;/periodical&gt;&lt;pages&gt;2001-10&lt;/pages&gt;&lt;volume&gt;19&lt;/volume&gt;&lt;number&gt;9&lt;/number&gt;&lt;edition&gt;2013/04/30&lt;/edition&gt;&lt;keywords&gt;&lt;keyword&gt;Colectomy/*mortality&lt;/keyword&gt;&lt;keyword&gt;Colitis, Ulcerative/*mortality/*surgery&lt;/keyword&gt;&lt;keyword&gt;Humans&lt;/keyword&gt;&lt;keyword&gt;Prognosis&lt;/keyword&gt;&lt;keyword&gt;Survival Rate&lt;/keyword&gt;&lt;/keywords&gt;&lt;dates&gt;&lt;year&gt;2013&lt;/year&gt;&lt;pub-dates&gt;&lt;date&gt;Aug&lt;/date&gt;&lt;/pub-dates&gt;&lt;/dates&gt;&lt;isbn&gt;1536-4844 (Electronic)&amp;#xD;1078-0998 (Linking)&lt;/isbn&gt;&lt;accession-num&gt;23624887&lt;/accession-num&gt;&lt;urls&gt;&lt;related-urls&gt;&lt;url&gt;https://www.ncbi.nlm.nih.gov/pubmed/23624887&lt;/url&gt;&lt;/related-urls&gt;&lt;/urls&gt;&lt;electronic-resource-num&gt;10.1097/MIB.0b013e318281f3bb&lt;/electronic-resource-num&gt;&lt;/record&gt;&lt;/Cite&gt;&lt;/EndNote&gt;</w:instrText>
      </w:r>
      <w:r w:rsidRPr="00C867DC">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3</w:t>
      </w:r>
      <w:r w:rsidR="00B343AB">
        <w:rPr>
          <w:rFonts w:ascii="Arial" w:hAnsi="Arial"/>
          <w:noProof/>
          <w:sz w:val="22"/>
          <w:szCs w:val="22"/>
        </w:rPr>
        <w:t>)</w:t>
      </w:r>
      <w:r w:rsidRPr="00C867DC">
        <w:rPr>
          <w:rFonts w:ascii="Arial" w:hAnsi="Arial"/>
          <w:sz w:val="22"/>
          <w:szCs w:val="22"/>
        </w:rPr>
        <w:fldChar w:fldCharType="end"/>
      </w:r>
      <w:r w:rsidRPr="00C867DC">
        <w:rPr>
          <w:rFonts w:ascii="Arial" w:hAnsi="Arial"/>
          <w:sz w:val="22"/>
          <w:szCs w:val="22"/>
        </w:rPr>
        <w:t>.</w:t>
      </w:r>
      <w:r w:rsidR="00071451" w:rsidRPr="00C867DC">
        <w:rPr>
          <w:rFonts w:ascii="Arial" w:hAnsi="Arial"/>
          <w:sz w:val="22"/>
          <w:szCs w:val="22"/>
        </w:rPr>
        <w:t xml:space="preserve"> </w:t>
      </w:r>
      <w:r w:rsidR="00622884" w:rsidRPr="00C867DC">
        <w:rPr>
          <w:rFonts w:ascii="Arial" w:hAnsi="Arial"/>
          <w:sz w:val="22"/>
          <w:szCs w:val="22"/>
        </w:rPr>
        <w:t>T</w:t>
      </w:r>
      <w:r w:rsidRPr="00C867DC">
        <w:rPr>
          <w:rFonts w:ascii="Arial" w:hAnsi="Arial"/>
          <w:sz w:val="22"/>
          <w:szCs w:val="22"/>
        </w:rPr>
        <w:t>hese patients undergo restorative proctocolectomy with ileal pouch-anal anastomosis (IPAA or pelvic pouch)</w:t>
      </w:r>
      <w:r w:rsidR="00667F0B" w:rsidRPr="00C867DC">
        <w:rPr>
          <w:rFonts w:ascii="Arial" w:hAnsi="Arial"/>
          <w:sz w:val="22"/>
          <w:szCs w:val="22"/>
        </w:rPr>
        <w:t xml:space="preserve">. </w:t>
      </w:r>
      <w:r w:rsidR="00E63B8A" w:rsidRPr="00C867DC">
        <w:rPr>
          <w:rFonts w:ascii="Arial" w:hAnsi="Arial"/>
          <w:sz w:val="22"/>
          <w:szCs w:val="22"/>
        </w:rPr>
        <w:t>N</w:t>
      </w:r>
      <w:r w:rsidRPr="00C867DC">
        <w:rPr>
          <w:rFonts w:ascii="Arial" w:hAnsi="Arial"/>
          <w:sz w:val="22"/>
          <w:szCs w:val="22"/>
        </w:rPr>
        <w:t xml:space="preserve">early 50% of </w:t>
      </w:r>
      <w:r w:rsidR="00667F0B" w:rsidRPr="00C867DC">
        <w:rPr>
          <w:rFonts w:ascii="Arial" w:hAnsi="Arial"/>
          <w:sz w:val="22"/>
          <w:szCs w:val="22"/>
        </w:rPr>
        <w:t>patients undergoing IPAA</w:t>
      </w:r>
      <w:r w:rsidRPr="00C867DC">
        <w:rPr>
          <w:rFonts w:ascii="Arial" w:hAnsi="Arial"/>
          <w:sz w:val="22"/>
          <w:szCs w:val="22"/>
        </w:rPr>
        <w:t xml:space="preserve"> develop a UC-like condition in the pouch (</w:t>
      </w:r>
      <w:r w:rsidRPr="00C867DC">
        <w:rPr>
          <w:rFonts w:ascii="Arial" w:hAnsi="Arial"/>
          <w:b/>
          <w:i/>
          <w:sz w:val="22"/>
          <w:szCs w:val="22"/>
        </w:rPr>
        <w:t>pouchitis</w:t>
      </w:r>
      <w:r w:rsidRPr="00C867DC">
        <w:rPr>
          <w:rFonts w:ascii="Arial" w:hAnsi="Arial"/>
          <w:sz w:val="22"/>
          <w:szCs w:val="22"/>
        </w:rPr>
        <w:t xml:space="preserve">) within </w:t>
      </w:r>
      <w:r w:rsidR="00DA0E06" w:rsidRPr="00C867DC">
        <w:rPr>
          <w:rFonts w:ascii="Arial" w:hAnsi="Arial"/>
          <w:sz w:val="22"/>
          <w:szCs w:val="22"/>
        </w:rPr>
        <w:t>5</w:t>
      </w:r>
      <w:r w:rsidRPr="00C867DC">
        <w:rPr>
          <w:rFonts w:ascii="Arial" w:hAnsi="Arial"/>
          <w:sz w:val="22"/>
          <w:szCs w:val="22"/>
        </w:rPr>
        <w:t xml:space="preserve"> years after </w:t>
      </w:r>
      <w:r w:rsidR="00070C55" w:rsidRPr="00C867DC">
        <w:rPr>
          <w:rFonts w:ascii="Arial" w:hAnsi="Arial"/>
          <w:sz w:val="22"/>
          <w:szCs w:val="22"/>
        </w:rPr>
        <w:t xml:space="preserve">surgery. </w:t>
      </w:r>
      <w:r w:rsidR="00C07BBA" w:rsidRPr="00C867DC">
        <w:rPr>
          <w:rFonts w:ascii="Arial" w:hAnsi="Arial"/>
          <w:sz w:val="22"/>
          <w:szCs w:val="22"/>
        </w:rPr>
        <w:t xml:space="preserve">In up to 20% of patients, pouchitis becomes chronic and requires aggressive (including surgical) treatment strategies </w:t>
      </w:r>
      <w:r w:rsidR="00C07BBA" w:rsidRPr="00C867DC">
        <w:rPr>
          <w:rFonts w:ascii="Arial" w:hAnsi="Arial"/>
          <w:sz w:val="22"/>
          <w:szCs w:val="22"/>
        </w:rPr>
        <w:fldChar w:fldCharType="begin">
          <w:fldData xml:space="preserve">PEVuZE5vdGU+PENpdGU+PEF1dGhvcj5Ib2RhPC9BdXRob3I+PFllYXI+MjAwODwvWWVhcj48UmVj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</w:fldData>
        </w:fldChar>
      </w:r>
      <w:r w:rsidR="00B343AB">
        <w:rPr>
          <w:rFonts w:ascii="Arial" w:hAnsi="Arial"/>
          <w:sz w:val="22"/>
          <w:szCs w:val="22"/>
        </w:rPr>
        <w:instrText xml:space="preserve"> ADDIN EN.CITE </w:instrText>
      </w:r>
      <w:r w:rsidR="00B343AB">
        <w:rPr>
          <w:rFonts w:ascii="Arial" w:hAnsi="Arial"/>
          <w:sz w:val="22"/>
          <w:szCs w:val="22"/>
        </w:rPr>
        <w:fldChar w:fldCharType="begin">
          <w:fldData xml:space="preserve">PEVuZE5vdGU+PENpdGU+PEF1dGhvcj5Ib2RhPC9BdXRob3I+PFllYXI+MjAwODwvWWVhcj48UmVj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</w:fldData>
        </w:fldChar>
      </w:r>
      <w:r w:rsidR="00B343AB">
        <w:rPr>
          <w:rFonts w:ascii="Arial" w:hAnsi="Arial"/>
          <w:sz w:val="22"/>
          <w:szCs w:val="22"/>
        </w:rPr>
        <w:instrText xml:space="preserve"> ADDIN EN.CITE.DATA </w:instrText>
      </w:r>
      <w:r w:rsidR="00B343AB">
        <w:rPr>
          <w:rFonts w:ascii="Arial" w:hAnsi="Arial"/>
          <w:sz w:val="22"/>
          <w:szCs w:val="22"/>
        </w:rPr>
      </w:r>
      <w:r w:rsidR="00B343AB">
        <w:rPr>
          <w:rFonts w:ascii="Arial" w:hAnsi="Arial"/>
          <w:sz w:val="22"/>
          <w:szCs w:val="22"/>
        </w:rPr>
        <w:fldChar w:fldCharType="end"/>
      </w:r>
      <w:r w:rsidR="00C07BBA" w:rsidRPr="00C867DC">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4-6</w:t>
      </w:r>
      <w:r w:rsidR="00B343AB">
        <w:rPr>
          <w:rFonts w:ascii="Arial" w:hAnsi="Arial"/>
          <w:noProof/>
          <w:sz w:val="22"/>
          <w:szCs w:val="22"/>
        </w:rPr>
        <w:t>)</w:t>
      </w:r>
      <w:r w:rsidR="00C07BBA" w:rsidRPr="00C867DC">
        <w:rPr>
          <w:rFonts w:ascii="Arial" w:hAnsi="Arial"/>
          <w:sz w:val="22"/>
          <w:szCs w:val="22"/>
        </w:rPr>
        <w:fldChar w:fldCharType="end"/>
      </w:r>
      <w:r w:rsidR="00C07BBA" w:rsidRPr="00C867DC">
        <w:rPr>
          <w:rFonts w:ascii="Arial" w:hAnsi="Arial"/>
          <w:sz w:val="22"/>
          <w:szCs w:val="22"/>
        </w:rPr>
        <w:t xml:space="preserve">. Therefore, </w:t>
      </w:r>
      <w:del w:id="2" w:author="Microsoft Office User" w:date="2018-02-12T11:51:00Z">
        <w:r w:rsidR="00403C7E" w:rsidRPr="00C867DC" w:rsidDel="00213BDA">
          <w:rPr>
            <w:rFonts w:ascii="Arial" w:hAnsi="Arial"/>
            <w:sz w:val="22"/>
            <w:szCs w:val="22"/>
          </w:rPr>
          <w:delText xml:space="preserve">as a </w:delText>
        </w:r>
        <w:r w:rsidR="00E63B8A" w:rsidRPr="00C867DC" w:rsidDel="00213BDA">
          <w:rPr>
            <w:rFonts w:ascii="Arial" w:hAnsi="Arial"/>
            <w:sz w:val="22"/>
            <w:szCs w:val="22"/>
          </w:rPr>
          <w:delText>first step</w:delText>
        </w:r>
        <w:r w:rsidR="00403C7E" w:rsidRPr="00C867DC" w:rsidDel="00213BDA">
          <w:rPr>
            <w:rFonts w:ascii="Arial" w:hAnsi="Arial"/>
            <w:sz w:val="22"/>
            <w:szCs w:val="22"/>
          </w:rPr>
          <w:delText xml:space="preserve"> </w:delText>
        </w:r>
        <w:r w:rsidR="00E526A8" w:rsidRPr="00C867DC" w:rsidDel="00213BDA">
          <w:rPr>
            <w:rFonts w:ascii="Arial" w:hAnsi="Arial"/>
            <w:sz w:val="22"/>
            <w:szCs w:val="22"/>
          </w:rPr>
          <w:delText xml:space="preserve">it is </w:delText>
        </w:r>
        <w:r w:rsidR="00071451" w:rsidRPr="00C867DC" w:rsidDel="00213BDA">
          <w:rPr>
            <w:rFonts w:ascii="Arial" w:hAnsi="Arial"/>
            <w:sz w:val="22"/>
            <w:szCs w:val="22"/>
          </w:rPr>
          <w:delText>necessary</w:delText>
        </w:r>
      </w:del>
      <w:ins w:id="3" w:author="Microsoft Office User" w:date="2018-02-12T11:51:00Z">
        <w:r w:rsidR="00213BDA">
          <w:rPr>
            <w:rFonts w:ascii="Arial" w:hAnsi="Arial"/>
            <w:sz w:val="22"/>
            <w:szCs w:val="22"/>
          </w:rPr>
          <w:t xml:space="preserve">there is a need </w:t>
        </w:r>
      </w:ins>
      <w:del w:id="4" w:author="Microsoft Office User" w:date="2018-02-12T11:51:00Z">
        <w:r w:rsidR="00403C7E" w:rsidRPr="00C867DC" w:rsidDel="00213BDA">
          <w:rPr>
            <w:rFonts w:ascii="Arial" w:hAnsi="Arial"/>
            <w:sz w:val="22"/>
            <w:szCs w:val="22"/>
          </w:rPr>
          <w:delText xml:space="preserve"> to</w:delText>
        </w:r>
      </w:del>
      <w:ins w:id="5" w:author="Microsoft Office User" w:date="2018-02-12T11:51:00Z">
        <w:r w:rsidR="00213BDA">
          <w:rPr>
            <w:rFonts w:ascii="Arial" w:hAnsi="Arial"/>
            <w:sz w:val="22"/>
            <w:szCs w:val="22"/>
          </w:rPr>
          <w:t>for</w:t>
        </w:r>
      </w:ins>
      <w:r w:rsidR="00403C7E" w:rsidRPr="00C867DC">
        <w:rPr>
          <w:rFonts w:ascii="Arial" w:hAnsi="Arial"/>
          <w:sz w:val="22"/>
          <w:szCs w:val="22"/>
        </w:rPr>
        <w:t xml:space="preserve"> </w:t>
      </w:r>
      <w:del w:id="6" w:author="Microsoft Office User" w:date="2018-02-12T11:54:00Z">
        <w:r w:rsidR="00403C7E" w:rsidRPr="00C867DC" w:rsidDel="00213BDA">
          <w:rPr>
            <w:rFonts w:ascii="Arial" w:hAnsi="Arial"/>
            <w:sz w:val="22"/>
            <w:szCs w:val="22"/>
          </w:rPr>
          <w:delText xml:space="preserve">develop </w:delText>
        </w:r>
      </w:del>
      <w:ins w:id="7" w:author="Microsoft Office User" w:date="2018-02-12T11:53:00Z">
        <w:r w:rsidR="00213BDA">
          <w:rPr>
            <w:rFonts w:ascii="Arial" w:hAnsi="Arial"/>
            <w:sz w:val="22"/>
            <w:szCs w:val="22"/>
          </w:rPr>
          <w:t xml:space="preserve">novel </w:t>
        </w:r>
      </w:ins>
      <w:ins w:id="8" w:author="Microsoft Office User" w:date="2018-02-12T11:51:00Z">
        <w:r w:rsidR="00213BDA">
          <w:rPr>
            <w:rFonts w:ascii="Arial" w:hAnsi="Arial"/>
            <w:sz w:val="22"/>
            <w:szCs w:val="22"/>
          </w:rPr>
          <w:t xml:space="preserve">therapeutic </w:t>
        </w:r>
      </w:ins>
      <w:r w:rsidR="00403C7E" w:rsidRPr="00C867DC">
        <w:rPr>
          <w:rFonts w:ascii="Arial" w:hAnsi="Arial"/>
          <w:sz w:val="22"/>
          <w:szCs w:val="22"/>
        </w:rPr>
        <w:t xml:space="preserve">strategies </w:t>
      </w:r>
      <w:ins w:id="9" w:author="Microsoft Office User" w:date="2018-02-12T11:52:00Z">
        <w:r w:rsidR="00213BDA">
          <w:rPr>
            <w:rFonts w:ascii="Arial" w:hAnsi="Arial"/>
            <w:sz w:val="22"/>
            <w:szCs w:val="22"/>
          </w:rPr>
          <w:t xml:space="preserve">to </w:t>
        </w:r>
      </w:ins>
      <w:ins w:id="10" w:author="Microsoft Office User" w:date="2018-02-12T11:54:00Z">
        <w:r w:rsidR="00213BDA">
          <w:rPr>
            <w:rFonts w:ascii="Arial" w:hAnsi="Arial"/>
            <w:sz w:val="22"/>
            <w:szCs w:val="22"/>
          </w:rPr>
          <w:t xml:space="preserve">prevent and </w:t>
        </w:r>
      </w:ins>
      <w:del w:id="11" w:author="Microsoft Office User" w:date="2018-02-12T11:52:00Z">
        <w:r w:rsidR="00403C7E" w:rsidRPr="00C867DC" w:rsidDel="00213BDA">
          <w:rPr>
            <w:rFonts w:ascii="Arial" w:hAnsi="Arial"/>
            <w:sz w:val="22"/>
            <w:szCs w:val="22"/>
          </w:rPr>
          <w:delText xml:space="preserve">decreasing </w:delText>
        </w:r>
      </w:del>
      <w:ins w:id="12" w:author="Microsoft Office User" w:date="2018-02-12T11:52:00Z">
        <w:r w:rsidR="00213BDA" w:rsidRPr="00C867DC">
          <w:rPr>
            <w:rFonts w:ascii="Arial" w:hAnsi="Arial"/>
            <w:sz w:val="22"/>
            <w:szCs w:val="22"/>
          </w:rPr>
          <w:t>decreas</w:t>
        </w:r>
        <w:r w:rsidR="00213BDA">
          <w:rPr>
            <w:rFonts w:ascii="Arial" w:hAnsi="Arial"/>
            <w:sz w:val="22"/>
            <w:szCs w:val="22"/>
          </w:rPr>
          <w:t>e</w:t>
        </w:r>
        <w:r w:rsidR="00213BDA" w:rsidRPr="00C867DC">
          <w:rPr>
            <w:rFonts w:ascii="Arial" w:hAnsi="Arial"/>
            <w:sz w:val="22"/>
            <w:szCs w:val="22"/>
          </w:rPr>
          <w:t xml:space="preserve"> </w:t>
        </w:r>
        <w:r w:rsidR="00213BDA">
          <w:rPr>
            <w:rFonts w:ascii="Arial" w:hAnsi="Arial"/>
            <w:sz w:val="22"/>
            <w:szCs w:val="22"/>
          </w:rPr>
          <w:t xml:space="preserve">the </w:t>
        </w:r>
      </w:ins>
      <w:r w:rsidR="00403C7E" w:rsidRPr="00C867DC">
        <w:rPr>
          <w:rFonts w:ascii="Arial" w:hAnsi="Arial"/>
          <w:sz w:val="22"/>
          <w:szCs w:val="22"/>
        </w:rPr>
        <w:t>incidence of pouchitis</w:t>
      </w:r>
      <w:del w:id="13" w:author="Microsoft Office User" w:date="2018-02-12T11:52:00Z">
        <w:r w:rsidR="00071451" w:rsidRPr="00C867DC" w:rsidDel="00213BDA">
          <w:rPr>
            <w:rFonts w:ascii="Arial" w:hAnsi="Arial"/>
            <w:sz w:val="22"/>
            <w:szCs w:val="22"/>
          </w:rPr>
          <w:delText>,</w:delText>
        </w:r>
        <w:r w:rsidR="00403C7E" w:rsidRPr="00C867DC" w:rsidDel="00213BDA">
          <w:rPr>
            <w:rFonts w:ascii="Arial" w:hAnsi="Arial"/>
            <w:sz w:val="22"/>
            <w:szCs w:val="22"/>
          </w:rPr>
          <w:delText xml:space="preserve"> while </w:delText>
        </w:r>
        <w:r w:rsidR="00071451" w:rsidRPr="00C867DC" w:rsidDel="00213BDA">
          <w:rPr>
            <w:rFonts w:ascii="Arial" w:hAnsi="Arial"/>
            <w:sz w:val="22"/>
            <w:szCs w:val="22"/>
          </w:rPr>
          <w:delText>the</w:delText>
        </w:r>
        <w:r w:rsidR="00E526A8" w:rsidRPr="00C867DC" w:rsidDel="00213BDA">
          <w:rPr>
            <w:rFonts w:ascii="Arial" w:hAnsi="Arial"/>
            <w:sz w:val="22"/>
            <w:szCs w:val="22"/>
          </w:rPr>
          <w:delText xml:space="preserve"> </w:delText>
        </w:r>
        <w:r w:rsidR="00403C7E" w:rsidRPr="00C867DC" w:rsidDel="00213BDA">
          <w:rPr>
            <w:rFonts w:ascii="Arial" w:hAnsi="Arial"/>
            <w:sz w:val="22"/>
            <w:szCs w:val="22"/>
          </w:rPr>
          <w:delText>next</w:delText>
        </w:r>
      </w:del>
      <w:ins w:id="14" w:author="Microsoft Office User" w:date="2018-02-12T11:52:00Z">
        <w:r w:rsidR="00213BDA">
          <w:rPr>
            <w:rFonts w:ascii="Arial" w:hAnsi="Arial"/>
            <w:sz w:val="22"/>
            <w:szCs w:val="22"/>
          </w:rPr>
          <w:t xml:space="preserve"> in UC/IPAA patients</w:t>
        </w:r>
      </w:ins>
      <w:ins w:id="15" w:author="Microsoft Office User" w:date="2018-02-12T11:55:00Z">
        <w:r w:rsidR="00213BDA">
          <w:rPr>
            <w:rFonts w:ascii="Arial" w:hAnsi="Arial"/>
            <w:sz w:val="22"/>
            <w:szCs w:val="22"/>
          </w:rPr>
          <w:t xml:space="preserve"> or even avo</w:t>
        </w:r>
      </w:ins>
      <w:ins w:id="16" w:author="Microsoft Office User" w:date="2018-02-12T11:56:00Z">
        <w:r w:rsidR="00213BDA">
          <w:rPr>
            <w:rFonts w:ascii="Arial" w:hAnsi="Arial"/>
            <w:sz w:val="22"/>
            <w:szCs w:val="22"/>
          </w:rPr>
          <w:t>i</w:t>
        </w:r>
      </w:ins>
      <w:ins w:id="17" w:author="Microsoft Office User" w:date="2018-02-12T11:55:00Z">
        <w:r w:rsidR="00213BDA">
          <w:rPr>
            <w:rFonts w:ascii="Arial" w:hAnsi="Arial"/>
            <w:sz w:val="22"/>
            <w:szCs w:val="22"/>
          </w:rPr>
          <w:t xml:space="preserve">d IPAA </w:t>
        </w:r>
      </w:ins>
      <w:ins w:id="18" w:author="Microsoft Office User" w:date="2018-02-12T11:56:00Z">
        <w:r w:rsidR="00213BDA">
          <w:rPr>
            <w:rFonts w:ascii="Arial" w:hAnsi="Arial"/>
            <w:sz w:val="22"/>
            <w:szCs w:val="22"/>
          </w:rPr>
          <w:t>p</w:t>
        </w:r>
      </w:ins>
      <w:ins w:id="19" w:author="Microsoft Office User" w:date="2018-02-12T11:55:00Z">
        <w:r w:rsidR="00213BDA">
          <w:rPr>
            <w:rFonts w:ascii="Arial" w:hAnsi="Arial"/>
            <w:sz w:val="22"/>
            <w:szCs w:val="22"/>
          </w:rPr>
          <w:t xml:space="preserve">rocedure </w:t>
        </w:r>
      </w:ins>
      <w:ins w:id="20" w:author="Microsoft Office User" w:date="2018-02-12T11:56:00Z">
        <w:r w:rsidR="00213BDA">
          <w:rPr>
            <w:rFonts w:ascii="Arial" w:hAnsi="Arial"/>
            <w:sz w:val="22"/>
            <w:szCs w:val="22"/>
          </w:rPr>
          <w:t>altogether</w:t>
        </w:r>
      </w:ins>
      <w:del w:id="21" w:author="Microsoft Office User" w:date="2018-02-12T11:53:00Z">
        <w:r w:rsidR="00403C7E" w:rsidRPr="00C867DC" w:rsidDel="00213BDA">
          <w:rPr>
            <w:rFonts w:ascii="Arial" w:hAnsi="Arial"/>
            <w:sz w:val="22"/>
            <w:szCs w:val="22"/>
          </w:rPr>
          <w:delText xml:space="preserve"> goal </w:delText>
        </w:r>
      </w:del>
      <w:del w:id="22" w:author="Microsoft Office User" w:date="2018-02-12T11:52:00Z">
        <w:r w:rsidR="00E63B8A" w:rsidRPr="00C867DC" w:rsidDel="00213BDA">
          <w:rPr>
            <w:rFonts w:ascii="Arial" w:hAnsi="Arial"/>
            <w:sz w:val="22"/>
            <w:szCs w:val="22"/>
          </w:rPr>
          <w:delText>will be t</w:delText>
        </w:r>
        <w:r w:rsidR="00403C7E" w:rsidRPr="00C867DC" w:rsidDel="00213BDA">
          <w:rPr>
            <w:rFonts w:ascii="Arial" w:hAnsi="Arial"/>
            <w:sz w:val="22"/>
            <w:szCs w:val="22"/>
          </w:rPr>
          <w:delText xml:space="preserve">o find </w:delText>
        </w:r>
        <w:r w:rsidR="00E63B8A" w:rsidRPr="00C867DC" w:rsidDel="00213BDA">
          <w:rPr>
            <w:rFonts w:ascii="Arial" w:hAnsi="Arial"/>
            <w:sz w:val="22"/>
            <w:szCs w:val="22"/>
          </w:rPr>
          <w:delText>pharmacotherapies</w:delText>
        </w:r>
        <w:r w:rsidR="00403C7E" w:rsidRPr="00C867DC" w:rsidDel="00213BDA">
          <w:rPr>
            <w:rFonts w:ascii="Arial" w:hAnsi="Arial"/>
            <w:sz w:val="22"/>
            <w:szCs w:val="22"/>
          </w:rPr>
          <w:delText xml:space="preserve"> </w:delText>
        </w:r>
      </w:del>
      <w:del w:id="23" w:author="Microsoft Office User" w:date="2018-02-12T11:53:00Z">
        <w:r w:rsidR="00213BDA" w:rsidDel="00213BDA">
          <w:rPr>
            <w:rFonts w:ascii="Arial" w:hAnsi="Arial"/>
            <w:sz w:val="22"/>
            <w:szCs w:val="22"/>
          </w:rPr>
          <w:delText>to</w:delText>
        </w:r>
        <w:r w:rsidR="00E526A8" w:rsidRPr="00C867DC" w:rsidDel="00213BDA">
          <w:rPr>
            <w:rFonts w:ascii="Arial" w:hAnsi="Arial"/>
            <w:sz w:val="22"/>
            <w:szCs w:val="22"/>
          </w:rPr>
          <w:delText xml:space="preserve"> </w:delText>
        </w:r>
        <w:r w:rsidR="00213BDA" w:rsidDel="00213BDA">
          <w:rPr>
            <w:rFonts w:ascii="Arial" w:hAnsi="Arial"/>
            <w:sz w:val="22"/>
            <w:szCs w:val="22"/>
          </w:rPr>
          <w:delText>minimize</w:delText>
        </w:r>
        <w:r w:rsidR="00E526A8" w:rsidRPr="00C867DC" w:rsidDel="00213BDA">
          <w:rPr>
            <w:rFonts w:ascii="Arial" w:hAnsi="Arial"/>
            <w:sz w:val="22"/>
            <w:szCs w:val="22"/>
          </w:rPr>
          <w:delText xml:space="preserve"> surg</w:delText>
        </w:r>
        <w:r w:rsidR="00213BDA" w:rsidDel="00213BDA">
          <w:rPr>
            <w:rFonts w:ascii="Arial" w:hAnsi="Arial"/>
            <w:sz w:val="22"/>
            <w:szCs w:val="22"/>
          </w:rPr>
          <w:delText>ical intervention</w:delText>
        </w:r>
      </w:del>
      <w:r w:rsidR="00E526A8" w:rsidRPr="00C867DC">
        <w:rPr>
          <w:rFonts w:ascii="Arial" w:hAnsi="Arial"/>
          <w:sz w:val="22"/>
          <w:szCs w:val="22"/>
        </w:rPr>
        <w:t>.</w:t>
      </w:r>
      <w:r w:rsidR="00403C7E" w:rsidRPr="00C867DC">
        <w:rPr>
          <w:rFonts w:ascii="Arial" w:hAnsi="Arial"/>
          <w:sz w:val="22"/>
          <w:szCs w:val="22"/>
        </w:rPr>
        <w:t xml:space="preserve"> </w:t>
      </w:r>
    </w:p>
    <w:p w14:paraId="4BCEF93C" w14:textId="75880CE2" w:rsidR="00D9764B" w:rsidRPr="00C867DC" w:rsidRDefault="00222BE9" w:rsidP="0087596A">
      <w:pPr>
        <w:tabs>
          <w:tab w:val="left" w:pos="1260"/>
        </w:tabs>
        <w:jc w:val="both"/>
        <w:rPr>
          <w:rFonts w:ascii="Arial" w:hAnsi="Arial"/>
          <w:b/>
          <w:sz w:val="22"/>
          <w:szCs w:val="22"/>
        </w:rPr>
      </w:pPr>
      <w:r w:rsidRPr="00C867DC">
        <w:rPr>
          <w:rFonts w:ascii="Arial" w:hAnsi="Arial" w:cs="Arial"/>
          <w:b/>
          <w:sz w:val="22"/>
          <w:szCs w:val="22"/>
        </w:rPr>
        <w:t>The critical barriers</w:t>
      </w:r>
      <w:r w:rsidR="00071451" w:rsidRPr="00C867DC">
        <w:rPr>
          <w:rFonts w:ascii="Arial" w:hAnsi="Arial" w:cs="Arial"/>
          <w:b/>
          <w:sz w:val="22"/>
          <w:szCs w:val="22"/>
        </w:rPr>
        <w:t xml:space="preserve"> to progress</w:t>
      </w:r>
      <w:r w:rsidR="00D9764B" w:rsidRPr="00C867DC">
        <w:rPr>
          <w:rFonts w:ascii="Arial" w:hAnsi="Arial"/>
          <w:sz w:val="22"/>
          <w:szCs w:val="22"/>
          <w:highlight w:val="yellow"/>
        </w:rPr>
        <w:t xml:space="preserve"> </w:t>
      </w:r>
    </w:p>
    <w:p w14:paraId="68DF5FB4" w14:textId="5DE4D133" w:rsidR="00212CC7" w:rsidRPr="00C867DC" w:rsidRDefault="00222BE9" w:rsidP="0087596A">
      <w:pPr>
        <w:jc w:val="both"/>
        <w:rPr>
          <w:rFonts w:ascii="Arial" w:hAnsi="Arial"/>
          <w:b/>
          <w:i/>
          <w:sz w:val="22"/>
          <w:szCs w:val="22"/>
        </w:rPr>
      </w:pPr>
      <w:r w:rsidRPr="00C867DC">
        <w:rPr>
          <w:rFonts w:ascii="Arial" w:hAnsi="Arial"/>
          <w:b/>
          <w:i/>
          <w:sz w:val="22"/>
          <w:szCs w:val="22"/>
        </w:rPr>
        <w:t>Barrier 1:</w:t>
      </w:r>
      <w:r w:rsidRPr="00C867DC">
        <w:rPr>
          <w:rFonts w:ascii="Arial" w:hAnsi="Arial"/>
          <w:b/>
          <w:sz w:val="22"/>
          <w:szCs w:val="22"/>
        </w:rPr>
        <w:t xml:space="preserve"> </w:t>
      </w:r>
      <w:r w:rsidRPr="00C867DC">
        <w:rPr>
          <w:rFonts w:ascii="Arial" w:hAnsi="Arial"/>
          <w:b/>
          <w:i/>
          <w:sz w:val="22"/>
          <w:szCs w:val="22"/>
        </w:rPr>
        <w:t xml:space="preserve">Poor understanding of the </w:t>
      </w:r>
      <w:r w:rsidR="00957968" w:rsidRPr="00C867DC">
        <w:rPr>
          <w:rFonts w:ascii="Arial" w:hAnsi="Arial"/>
          <w:b/>
          <w:i/>
          <w:sz w:val="22"/>
          <w:szCs w:val="22"/>
        </w:rPr>
        <w:t>etiology</w:t>
      </w:r>
      <w:r w:rsidRPr="00C867DC">
        <w:rPr>
          <w:rFonts w:ascii="Arial" w:hAnsi="Arial"/>
          <w:b/>
          <w:i/>
          <w:sz w:val="22"/>
          <w:szCs w:val="22"/>
        </w:rPr>
        <w:t xml:space="preserve"> and pathogenesis of </w:t>
      </w:r>
      <w:r w:rsidR="00957968" w:rsidRPr="00C867DC">
        <w:rPr>
          <w:rFonts w:ascii="Arial" w:hAnsi="Arial"/>
          <w:b/>
          <w:i/>
          <w:sz w:val="22"/>
          <w:szCs w:val="22"/>
        </w:rPr>
        <w:t xml:space="preserve">UC </w:t>
      </w:r>
      <w:del w:id="24" w:author="Microsoft Office User" w:date="2018-02-12T13:53:00Z">
        <w:r w:rsidR="00B80FAE" w:rsidRPr="00C867DC" w:rsidDel="00545E2B">
          <w:rPr>
            <w:rFonts w:ascii="Arial" w:hAnsi="Arial"/>
            <w:b/>
            <w:i/>
            <w:sz w:val="22"/>
            <w:szCs w:val="22"/>
          </w:rPr>
          <w:delText>requiring IPAA</w:delText>
        </w:r>
      </w:del>
    </w:p>
    <w:p w14:paraId="11799B86" w14:textId="202CFAC0" w:rsidR="00B77091" w:rsidRDefault="001A5CA6" w:rsidP="0057215B">
      <w:pPr>
        <w:tabs>
          <w:tab w:val="left" w:pos="360"/>
        </w:tabs>
        <w:jc w:val="both"/>
        <w:rPr>
          <w:ins w:id="25" w:author="Microsoft Office User" w:date="2018-02-12T13:37:00Z"/>
          <w:rFonts w:ascii="Arial" w:hAnsi="Arial" w:cs="Arial"/>
          <w:sz w:val="22"/>
          <w:szCs w:val="22"/>
        </w:rPr>
      </w:pPr>
      <w:del w:id="26" w:author="Microsoft Office User" w:date="2018-02-12T11:57:00Z">
        <w:r w:rsidRPr="00C867DC" w:rsidDel="00213BDA">
          <w:rPr>
            <w:rFonts w:ascii="Arial" w:hAnsi="Arial"/>
            <w:sz w:val="22"/>
            <w:szCs w:val="22"/>
          </w:rPr>
          <w:delText xml:space="preserve">Current understanding in the field is that </w:delText>
        </w:r>
        <w:r w:rsidR="00111E87" w:rsidRPr="00C867DC" w:rsidDel="00213BDA">
          <w:rPr>
            <w:rFonts w:ascii="Arial" w:hAnsi="Arial"/>
            <w:sz w:val="22"/>
            <w:szCs w:val="22"/>
          </w:rPr>
          <w:delText>g</w:delText>
        </w:r>
      </w:del>
      <w:ins w:id="27" w:author="Microsoft Office User" w:date="2018-02-12T11:57:00Z">
        <w:r w:rsidR="00213BDA">
          <w:rPr>
            <w:rFonts w:ascii="Arial" w:hAnsi="Arial"/>
            <w:sz w:val="22"/>
            <w:szCs w:val="22"/>
          </w:rPr>
          <w:t>G</w:t>
        </w:r>
      </w:ins>
      <w:r w:rsidR="00111E87" w:rsidRPr="00C867DC">
        <w:rPr>
          <w:rFonts w:ascii="Arial" w:hAnsi="Arial"/>
          <w:sz w:val="22"/>
          <w:szCs w:val="22"/>
        </w:rPr>
        <w:t xml:space="preserve">enetic heterogeneity </w:t>
      </w:r>
      <w:r w:rsidR="00E63B8A" w:rsidRPr="00C867DC">
        <w:rPr>
          <w:rFonts w:ascii="Arial" w:hAnsi="Arial"/>
          <w:sz w:val="22"/>
          <w:szCs w:val="22"/>
        </w:rPr>
        <w:t>underlying</w:t>
      </w:r>
      <w:r w:rsidR="00111E87" w:rsidRPr="00C867DC">
        <w:rPr>
          <w:rFonts w:ascii="Arial" w:hAnsi="Arial"/>
          <w:sz w:val="22"/>
          <w:szCs w:val="22"/>
        </w:rPr>
        <w:t xml:space="preserve"> abnormalities in </w:t>
      </w:r>
      <w:ins w:id="28" w:author="Microsoft Office User" w:date="2018-02-12T11:57:00Z">
        <w:r w:rsidR="00213BDA">
          <w:rPr>
            <w:rFonts w:ascii="Arial" w:hAnsi="Arial"/>
            <w:sz w:val="22"/>
            <w:szCs w:val="22"/>
          </w:rPr>
          <w:t xml:space="preserve">the </w:t>
        </w:r>
      </w:ins>
      <w:r w:rsidR="00111E87" w:rsidRPr="00C867DC">
        <w:rPr>
          <w:rFonts w:ascii="Arial" w:hAnsi="Arial"/>
          <w:sz w:val="22"/>
          <w:szCs w:val="22"/>
        </w:rPr>
        <w:t>immune response</w:t>
      </w:r>
      <w:del w:id="29" w:author="Microsoft Office User" w:date="2018-02-12T11:57:00Z">
        <w:r w:rsidR="00111E87" w:rsidRPr="00C867DC" w:rsidDel="00213BDA">
          <w:rPr>
            <w:rFonts w:ascii="Arial" w:hAnsi="Arial"/>
            <w:sz w:val="22"/>
            <w:szCs w:val="22"/>
          </w:rPr>
          <w:delText>s</w:delText>
        </w:r>
      </w:del>
      <w:r w:rsidR="00212CC7" w:rsidRPr="00C867DC">
        <w:rPr>
          <w:rFonts w:ascii="Arial" w:hAnsi="Arial"/>
          <w:sz w:val="22"/>
          <w:szCs w:val="22"/>
        </w:rPr>
        <w:t xml:space="preserve"> </w:t>
      </w:r>
      <w:r w:rsidRPr="00C867DC">
        <w:rPr>
          <w:rFonts w:ascii="Arial" w:hAnsi="Arial"/>
          <w:sz w:val="22"/>
          <w:szCs w:val="22"/>
        </w:rPr>
        <w:t>to</w:t>
      </w:r>
      <w:r w:rsidR="00111E87" w:rsidRPr="00C867DC">
        <w:rPr>
          <w:rFonts w:ascii="Arial" w:hAnsi="Arial"/>
          <w:sz w:val="22"/>
          <w:szCs w:val="22"/>
        </w:rPr>
        <w:t xml:space="preserve"> a variety of</w:t>
      </w:r>
      <w:r w:rsidR="00212CC7" w:rsidRPr="00C867DC">
        <w:rPr>
          <w:rFonts w:ascii="Arial" w:hAnsi="Arial"/>
          <w:sz w:val="22"/>
          <w:szCs w:val="22"/>
        </w:rPr>
        <w:t xml:space="preserve"> </w:t>
      </w:r>
      <w:r w:rsidR="00B80FAE" w:rsidRPr="00C867DC">
        <w:rPr>
          <w:rFonts w:ascii="Arial" w:hAnsi="Arial"/>
          <w:sz w:val="22"/>
          <w:szCs w:val="22"/>
        </w:rPr>
        <w:t xml:space="preserve">gut </w:t>
      </w:r>
      <w:r w:rsidR="00212CC7" w:rsidRPr="00C867DC">
        <w:rPr>
          <w:rFonts w:ascii="Arial" w:hAnsi="Arial"/>
          <w:sz w:val="22"/>
          <w:szCs w:val="22"/>
        </w:rPr>
        <w:t xml:space="preserve">microbes </w:t>
      </w:r>
      <w:del w:id="30" w:author="Microsoft Office User" w:date="2018-02-12T11:58:00Z">
        <w:r w:rsidR="0057215B" w:rsidDel="00213BDA">
          <w:rPr>
            <w:rFonts w:ascii="Arial" w:hAnsi="Arial"/>
            <w:sz w:val="22"/>
            <w:szCs w:val="22"/>
          </w:rPr>
          <w:delText>are</w:delText>
        </w:r>
        <w:r w:rsidR="00212CC7" w:rsidRPr="00C867DC" w:rsidDel="00213BDA">
          <w:rPr>
            <w:rFonts w:ascii="Arial" w:hAnsi="Arial"/>
            <w:sz w:val="22"/>
            <w:szCs w:val="22"/>
          </w:rPr>
          <w:delText xml:space="preserve"> </w:delText>
        </w:r>
      </w:del>
      <w:ins w:id="31" w:author="Microsoft Office User" w:date="2018-02-12T11:58:00Z">
        <w:r w:rsidR="00213BDA">
          <w:rPr>
            <w:rFonts w:ascii="Arial" w:hAnsi="Arial"/>
            <w:sz w:val="22"/>
            <w:szCs w:val="22"/>
          </w:rPr>
          <w:t>is</w:t>
        </w:r>
        <w:r w:rsidR="00213BDA" w:rsidRPr="00C867DC">
          <w:rPr>
            <w:rFonts w:ascii="Arial" w:hAnsi="Arial"/>
            <w:sz w:val="22"/>
            <w:szCs w:val="22"/>
          </w:rPr>
          <w:t xml:space="preserve"> </w:t>
        </w:r>
      </w:ins>
      <w:ins w:id="32" w:author="Microsoft Office User" w:date="2018-02-12T13:07:00Z">
        <w:r w:rsidR="00C63694">
          <w:rPr>
            <w:rFonts w:ascii="Arial" w:hAnsi="Arial"/>
            <w:sz w:val="22"/>
            <w:szCs w:val="22"/>
          </w:rPr>
          <w:t xml:space="preserve">thought to be </w:t>
        </w:r>
      </w:ins>
      <w:r w:rsidR="00212CC7" w:rsidRPr="00C867DC">
        <w:rPr>
          <w:rFonts w:ascii="Arial" w:hAnsi="Arial"/>
          <w:sz w:val="22"/>
          <w:szCs w:val="22"/>
        </w:rPr>
        <w:t xml:space="preserve">responsible for </w:t>
      </w:r>
      <w:ins w:id="33" w:author="Microsoft Office User" w:date="2018-02-12T13:44:00Z">
        <w:r w:rsidR="00EC0581">
          <w:rPr>
            <w:rFonts w:ascii="Arial" w:hAnsi="Arial"/>
            <w:sz w:val="22"/>
            <w:szCs w:val="22"/>
          </w:rPr>
          <w:t xml:space="preserve">the </w:t>
        </w:r>
      </w:ins>
      <w:del w:id="34" w:author="Microsoft Office User" w:date="2018-02-12T13:44:00Z">
        <w:r w:rsidRPr="00C867DC" w:rsidDel="00EC0581">
          <w:rPr>
            <w:rFonts w:ascii="Arial" w:hAnsi="Arial"/>
            <w:sz w:val="22"/>
            <w:szCs w:val="22"/>
          </w:rPr>
          <w:delText xml:space="preserve">diverse </w:delText>
        </w:r>
      </w:del>
      <w:ins w:id="35" w:author="Microsoft Office User" w:date="2018-02-12T13:44:00Z">
        <w:r w:rsidR="00EC0581" w:rsidRPr="00C867DC">
          <w:rPr>
            <w:rFonts w:ascii="Arial" w:hAnsi="Arial"/>
            <w:sz w:val="22"/>
            <w:szCs w:val="22"/>
          </w:rPr>
          <w:t>divers</w:t>
        </w:r>
        <w:r w:rsidR="00EC0581">
          <w:rPr>
            <w:rFonts w:ascii="Arial" w:hAnsi="Arial"/>
            <w:sz w:val="22"/>
            <w:szCs w:val="22"/>
          </w:rPr>
          <w:t>ity in</w:t>
        </w:r>
        <w:r w:rsidR="00EC0581" w:rsidRPr="00C867DC">
          <w:rPr>
            <w:rFonts w:ascii="Arial" w:hAnsi="Arial"/>
            <w:sz w:val="22"/>
            <w:szCs w:val="22"/>
          </w:rPr>
          <w:t xml:space="preserve"> </w:t>
        </w:r>
      </w:ins>
      <w:r w:rsidRPr="00C867DC">
        <w:rPr>
          <w:rFonts w:ascii="Arial" w:hAnsi="Arial"/>
          <w:sz w:val="22"/>
          <w:szCs w:val="22"/>
        </w:rPr>
        <w:t xml:space="preserve">clinical </w:t>
      </w:r>
      <w:del w:id="36" w:author="Microsoft Office User" w:date="2018-02-12T11:58:00Z">
        <w:r w:rsidRPr="00C867DC" w:rsidDel="00213BDA">
          <w:rPr>
            <w:rFonts w:ascii="Arial" w:hAnsi="Arial"/>
            <w:sz w:val="22"/>
            <w:szCs w:val="22"/>
          </w:rPr>
          <w:delText xml:space="preserve">manifestations </w:delText>
        </w:r>
      </w:del>
      <w:ins w:id="37" w:author="Microsoft Office User" w:date="2018-02-12T11:58:00Z">
        <w:r w:rsidR="00213BDA">
          <w:rPr>
            <w:rFonts w:ascii="Arial" w:hAnsi="Arial"/>
            <w:sz w:val="22"/>
            <w:szCs w:val="22"/>
          </w:rPr>
          <w:t>presen</w:t>
        </w:r>
        <w:r w:rsidR="00EC0581">
          <w:rPr>
            <w:rFonts w:ascii="Arial" w:hAnsi="Arial"/>
            <w:sz w:val="22"/>
            <w:szCs w:val="22"/>
          </w:rPr>
          <w:t>tation</w:t>
        </w:r>
      </w:ins>
      <w:ins w:id="38" w:author="Microsoft Office User" w:date="2018-02-12T13:44:00Z">
        <w:r w:rsidR="00EC0581">
          <w:rPr>
            <w:rFonts w:ascii="Arial" w:hAnsi="Arial"/>
            <w:sz w:val="22"/>
            <w:szCs w:val="22"/>
          </w:rPr>
          <w:t>s</w:t>
        </w:r>
      </w:ins>
      <w:ins w:id="39" w:author="Microsoft Office User" w:date="2018-02-12T11:58:00Z">
        <w:r w:rsidR="00213BDA" w:rsidRPr="00C867DC">
          <w:rPr>
            <w:rFonts w:ascii="Arial" w:hAnsi="Arial"/>
            <w:sz w:val="22"/>
            <w:szCs w:val="22"/>
          </w:rPr>
          <w:t xml:space="preserve"> </w:t>
        </w:r>
      </w:ins>
      <w:r w:rsidRPr="00C867DC">
        <w:rPr>
          <w:rFonts w:ascii="Arial" w:hAnsi="Arial"/>
          <w:sz w:val="22"/>
          <w:szCs w:val="22"/>
        </w:rPr>
        <w:t>and</w:t>
      </w:r>
      <w:r w:rsidR="00DB0335" w:rsidRPr="00C867DC">
        <w:rPr>
          <w:rFonts w:ascii="Arial" w:hAnsi="Arial"/>
          <w:sz w:val="22"/>
          <w:szCs w:val="22"/>
        </w:rPr>
        <w:t xml:space="preserve"> responses</w:t>
      </w:r>
      <w:r w:rsidRPr="00C867DC">
        <w:rPr>
          <w:rFonts w:ascii="Arial" w:hAnsi="Arial"/>
          <w:sz w:val="22"/>
          <w:szCs w:val="22"/>
        </w:rPr>
        <w:t xml:space="preserve"> to </w:t>
      </w:r>
      <w:r w:rsidR="0057215B">
        <w:rPr>
          <w:rFonts w:ascii="Arial" w:hAnsi="Arial"/>
          <w:sz w:val="22"/>
          <w:szCs w:val="22"/>
        </w:rPr>
        <w:t>therapies</w:t>
      </w:r>
      <w:r w:rsidRPr="00C867DC">
        <w:rPr>
          <w:rFonts w:ascii="Arial" w:hAnsi="Arial"/>
          <w:sz w:val="22"/>
          <w:szCs w:val="22"/>
        </w:rPr>
        <w:t xml:space="preserve"> in </w:t>
      </w:r>
      <w:ins w:id="40" w:author="Microsoft Office User" w:date="2018-02-12T11:59:00Z">
        <w:r w:rsidR="009D165E">
          <w:rPr>
            <w:rFonts w:ascii="Arial" w:hAnsi="Arial"/>
            <w:sz w:val="22"/>
            <w:szCs w:val="22"/>
          </w:rPr>
          <w:t>patients</w:t>
        </w:r>
        <w:r w:rsidR="00213BDA">
          <w:rPr>
            <w:rFonts w:ascii="Arial" w:hAnsi="Arial"/>
            <w:sz w:val="22"/>
            <w:szCs w:val="22"/>
          </w:rPr>
          <w:t xml:space="preserve"> with </w:t>
        </w:r>
      </w:ins>
      <w:r w:rsidRPr="00C867DC">
        <w:rPr>
          <w:rFonts w:ascii="Arial" w:hAnsi="Arial"/>
          <w:sz w:val="22"/>
          <w:szCs w:val="22"/>
        </w:rPr>
        <w:t>UC</w:t>
      </w:r>
      <w:r w:rsidR="00212CC7" w:rsidRPr="00C867DC">
        <w:rPr>
          <w:rFonts w:ascii="Arial" w:hAnsi="Arial"/>
          <w:sz w:val="22"/>
          <w:szCs w:val="22"/>
        </w:rPr>
        <w:t xml:space="preserve"> </w:t>
      </w:r>
      <w:r w:rsidR="00212CC7" w:rsidRPr="00845D58">
        <w:rPr>
          <w:rFonts w:ascii="Arial" w:hAnsi="Arial"/>
          <w:sz w:val="22"/>
          <w:szCs w:val="22"/>
          <w:highlight w:val="yellow"/>
          <w:rPrChange w:id="41" w:author="Microsoft Office User" w:date="2018-02-12T13:08:00Z">
            <w:rPr>
              <w:rFonts w:ascii="Arial" w:hAnsi="Arial"/>
              <w:sz w:val="22"/>
              <w:szCs w:val="22"/>
            </w:rPr>
          </w:rPrChange>
        </w:rPr>
        <w:t xml:space="preserve">{ref- </w:t>
      </w:r>
      <w:r w:rsidR="00AF347E" w:rsidRPr="00845D58">
        <w:rPr>
          <w:rFonts w:ascii="Arial" w:hAnsi="Arial"/>
          <w:sz w:val="22"/>
          <w:szCs w:val="22"/>
          <w:highlight w:val="yellow"/>
          <w:rPrChange w:id="42" w:author="Microsoft Office User" w:date="2018-02-12T13:08:00Z">
            <w:rPr>
              <w:rFonts w:ascii="Arial" w:hAnsi="Arial"/>
              <w:sz w:val="22"/>
              <w:szCs w:val="22"/>
            </w:rPr>
          </w:rPrChange>
        </w:rPr>
        <w:t xml:space="preserve">add some review, </w:t>
      </w:r>
      <w:ins w:id="43" w:author="Richard R" w:date="2018-02-12T14:28:00Z">
        <w:r w:rsidR="00E31B29">
          <w:rPr>
            <w:rFonts w:ascii="Arial" w:hAnsi="Arial"/>
            <w:sz w:val="22"/>
            <w:szCs w:val="22"/>
            <w:highlight w:val="yellow"/>
          </w:rPr>
          <w:t>}</w:t>
        </w:r>
      </w:ins>
      <w:r w:rsidR="00B343AB">
        <w:rPr>
          <w:rFonts w:ascii="Arial" w:hAnsi="Arial"/>
          <w:sz w:val="22"/>
          <w:szCs w:val="22"/>
          <w:highlight w:val="yellow"/>
        </w:rPr>
        <w:fldChar w:fldCharType="begin"/>
      </w:r>
      <w:r w:rsidR="00B343AB">
        <w:rPr>
          <w:rFonts w:ascii="Arial" w:hAnsi="Arial"/>
          <w:sz w:val="22"/>
          <w:szCs w:val="22"/>
          <w:highlight w:val="yellow"/>
        </w:rPr>
        <w:instrText xml:space="preserve"> ADDIN EN.CITE &lt;EndNote&gt;&lt;Cite ExcludeYear="1"&gt;&lt;Author&gt;Ananthakrishnan&lt;/Author&gt;&lt;Year&gt;2017&lt;/Year&gt;&lt;RecNum&gt;77&lt;/RecNum&gt;&lt;DisplayText&gt;(&lt;style face="italic"&gt;7&lt;/style&gt;)&lt;/DisplayText&gt;&lt;record&gt;&lt;rec-number&gt;77&lt;/rec-number&gt;&lt;foreign-keys&gt;&lt;key app="EN" db-id="r09at99tk2z9vie5a5555r9i0st25xdaz59s" timestamp="1518475849"&gt;77&lt;/key&gt;&lt;/foreign-keys&gt;&lt;ref-type name="Book"&gt;6&lt;/ref-type&gt;&lt;contributors&gt;&lt;authors&gt;&lt;author&gt;Ananthakrishnan, Ashwin N.&lt;/author&gt;&lt;author&gt;Luo, Chengwei&lt;/author&gt;&lt;author&gt;Yajnik, Vijay&lt;/author&gt;&lt;author&gt;Khalili, Hamed&lt;/author&gt;&lt;author&gt;Garber, John J.&lt;/author&gt;&lt;author&gt;Stevens, Betsy W.&lt;/author&gt;&lt;author&gt;Cleland, Thomas&lt;/author&gt;&lt;author&gt;Xavier, Ramnik J.&lt;/author&gt;&lt;/authors&gt;&lt;/contributors&gt;&lt;titles&gt;&lt;title&gt;Gut Microbiome Function Predicts Response to Anti-integrin Biologic Therapy in Inflammatory Bowel Diseases&lt;/title&gt;&lt;/titles&gt;&lt;pages&gt;603-610.e3&lt;/pages&gt;&lt;volume&gt;21&lt;/volume&gt;&lt;number&gt;5&lt;/number&gt;&lt;dates&gt;&lt;year&gt;2017&lt;/year&gt;&lt;pub-dates&gt;&lt;date&gt;May&lt;/date&gt;&lt;/pub-dates&gt;&lt;/dates&gt;&lt;isbn&gt;1934-6069&lt;/isbn&gt;&lt;accession-num&gt;28494241 </w:instrText>
      </w:r>
      <w:r w:rsidR="00B343AB">
        <w:rPr>
          <w:rFonts w:ascii="Tahoma" w:hAnsi="Tahoma" w:cs="Tahoma"/>
          <w:sz w:val="22"/>
          <w:szCs w:val="22"/>
          <w:highlight w:val="yellow"/>
        </w:rPr>
        <w:instrText>﻿</w:instrText>
      </w:r>
      <w:r w:rsidR="00B343AB">
        <w:rPr>
          <w:rFonts w:ascii="Arial" w:hAnsi="Arial"/>
          <w:sz w:val="22"/>
          <w:szCs w:val="22"/>
          <w:highlight w:val="yellow"/>
        </w:rPr>
        <w:instrText>%0 Journal Article&lt;/accession-num&gt;&lt;label&gt;ananthakrishnan2017microbiome&lt;/label&gt;&lt;work-type&gt;journal article&lt;/work-type&gt;&lt;urls&gt;&lt;related-urls&gt;&lt;url&gt;http://dx.doi.org/10.1016/j.chom.2017.04.010&lt;/url&gt;&lt;url&gt;http://www.ncbi.nlm.nih.gov/pubmed/28494241&lt;/url&gt;&lt;/related-urls&gt;&lt;/urls&gt;&lt;electronic-resource-num&gt;10.1016/j.chom.2017.04.010&lt;/electronic-resource-num&gt;&lt;language&gt;eng&lt;/language&gt;&lt;/record&gt;&lt;/Cite&gt;&lt;/EndNote&gt;</w:instrText>
      </w:r>
      <w:r w:rsidR="00B343AB">
        <w:rPr>
          <w:rFonts w:ascii="Arial" w:hAnsi="Arial"/>
          <w:sz w:val="22"/>
          <w:szCs w:val="22"/>
          <w:highlight w:val="yellow"/>
        </w:rPr>
        <w:fldChar w:fldCharType="separate"/>
      </w:r>
      <w:r w:rsidR="00B343AB">
        <w:rPr>
          <w:rFonts w:ascii="Arial" w:hAnsi="Arial"/>
          <w:noProof/>
          <w:sz w:val="22"/>
          <w:szCs w:val="22"/>
          <w:highlight w:val="yellow"/>
        </w:rPr>
        <w:t>(</w:t>
      </w:r>
      <w:r w:rsidR="00B343AB" w:rsidRPr="00B343AB">
        <w:rPr>
          <w:rFonts w:ascii="Arial" w:hAnsi="Arial"/>
          <w:i/>
          <w:noProof/>
          <w:sz w:val="22"/>
          <w:szCs w:val="22"/>
          <w:highlight w:val="yellow"/>
        </w:rPr>
        <w:t>7</w:t>
      </w:r>
      <w:r w:rsidR="00B343AB">
        <w:rPr>
          <w:rFonts w:ascii="Arial" w:hAnsi="Arial"/>
          <w:noProof/>
          <w:sz w:val="22"/>
          <w:szCs w:val="22"/>
          <w:highlight w:val="yellow"/>
        </w:rPr>
        <w:t>)</w:t>
      </w:r>
      <w:r w:rsidR="00B343AB">
        <w:rPr>
          <w:rFonts w:ascii="Arial" w:hAnsi="Arial"/>
          <w:sz w:val="22"/>
          <w:szCs w:val="22"/>
          <w:highlight w:val="yellow"/>
        </w:rPr>
        <w:fldChar w:fldCharType="end"/>
      </w:r>
      <w:ins w:id="44" w:author="Richard R" w:date="2018-02-12T14:28:00Z">
        <w:r w:rsidR="00E31B29">
          <w:rPr>
            <w:rFonts w:ascii="Arial" w:hAnsi="Arial"/>
            <w:sz w:val="22"/>
            <w:szCs w:val="22"/>
            <w:highlight w:val="yellow"/>
          </w:rPr>
          <w:t>{</w:t>
        </w:r>
      </w:ins>
      <w:del w:id="45" w:author="Richard R" w:date="2018-02-12T14:28:00Z">
        <w:r w:rsidR="00B80FAE" w:rsidRPr="00845D58" w:rsidDel="00E31B29">
          <w:rPr>
            <w:rFonts w:ascii="Arial" w:hAnsi="Arial"/>
            <w:sz w:val="22"/>
            <w:szCs w:val="22"/>
            <w:highlight w:val="yellow"/>
            <w:rPrChange w:id="46" w:author="Microsoft Office User" w:date="2018-02-12T13:08:00Z">
              <w:rPr>
                <w:rFonts w:ascii="Arial" w:hAnsi="Arial"/>
                <w:sz w:val="22"/>
                <w:szCs w:val="22"/>
              </w:rPr>
            </w:rPrChange>
          </w:rPr>
          <w:delText xml:space="preserve">; </w:delText>
        </w:r>
      </w:del>
      <w:r w:rsidR="00B80FAE" w:rsidRPr="00845D58">
        <w:rPr>
          <w:rFonts w:ascii="Arial" w:hAnsi="Arial"/>
          <w:sz w:val="22"/>
          <w:szCs w:val="22"/>
          <w:highlight w:val="yellow"/>
          <w:rPrChange w:id="47" w:author="Microsoft Office User" w:date="2018-02-12T13:08:00Z">
            <w:rPr>
              <w:rFonts w:ascii="Arial" w:hAnsi="Arial"/>
              <w:sz w:val="22"/>
              <w:szCs w:val="22"/>
            </w:rPr>
          </w:rPrChange>
        </w:rPr>
        <w:t>PMID: 29404425</w:t>
      </w:r>
      <w:r w:rsidR="00D205A5" w:rsidRPr="00845D58">
        <w:rPr>
          <w:rFonts w:ascii="Arial" w:hAnsi="Arial"/>
          <w:sz w:val="22"/>
          <w:szCs w:val="22"/>
          <w:highlight w:val="yellow"/>
          <w:rPrChange w:id="48" w:author="Microsoft Office User" w:date="2018-02-12T13:08:00Z">
            <w:rPr>
              <w:rFonts w:ascii="Arial" w:hAnsi="Arial"/>
              <w:sz w:val="22"/>
              <w:szCs w:val="22"/>
            </w:rPr>
          </w:rPrChange>
        </w:rPr>
        <w:t>}</w:t>
      </w:r>
      <w:r w:rsidR="00D205A5" w:rsidRPr="00C867DC">
        <w:rPr>
          <w:rFonts w:ascii="Arial" w:hAnsi="Arial"/>
          <w:sz w:val="22"/>
          <w:szCs w:val="22"/>
        </w:rPr>
        <w:t xml:space="preserve">. </w:t>
      </w:r>
      <w:ins w:id="49" w:author="Microsoft Office User" w:date="2018-02-12T13:35:00Z">
        <w:r w:rsidR="00B77091">
          <w:rPr>
            <w:rFonts w:ascii="Arial" w:hAnsi="Arial"/>
            <w:sz w:val="22"/>
            <w:szCs w:val="22"/>
          </w:rPr>
          <w:t>Despite this heterogeneity</w:t>
        </w:r>
        <w:r w:rsidR="00B77091" w:rsidRPr="00C867DC">
          <w:rPr>
            <w:rFonts w:ascii="Arial" w:hAnsi="Arial"/>
            <w:sz w:val="22"/>
            <w:szCs w:val="22"/>
          </w:rPr>
          <w:t xml:space="preserve">, </w:t>
        </w:r>
        <w:r w:rsidR="00B77091">
          <w:rPr>
            <w:rFonts w:ascii="Arial" w:hAnsi="Arial"/>
            <w:sz w:val="22"/>
            <w:szCs w:val="22"/>
          </w:rPr>
          <w:t xml:space="preserve">multiple human and mouse </w:t>
        </w:r>
        <w:r w:rsidR="00B77091" w:rsidRPr="00271B6A">
          <w:rPr>
            <w:rFonts w:ascii="Arial" w:hAnsi="Arial"/>
            <w:sz w:val="22"/>
            <w:szCs w:val="22"/>
          </w:rPr>
          <w:t xml:space="preserve">studies </w:t>
        </w:r>
        <w:r w:rsidR="00B77091">
          <w:rPr>
            <w:rFonts w:ascii="Arial" w:hAnsi="Arial"/>
            <w:sz w:val="22"/>
            <w:szCs w:val="22"/>
          </w:rPr>
          <w:t>of</w:t>
        </w:r>
        <w:r w:rsidR="00B77091" w:rsidRPr="00271B6A">
          <w:rPr>
            <w:rFonts w:ascii="Arial" w:hAnsi="Arial"/>
            <w:sz w:val="22"/>
            <w:szCs w:val="22"/>
          </w:rPr>
          <w:t xml:space="preserve"> IBD have emphasized the importance of </w:t>
        </w:r>
        <w:r w:rsidR="00B77091">
          <w:rPr>
            <w:rFonts w:ascii="Arial" w:hAnsi="Arial"/>
            <w:sz w:val="22"/>
            <w:szCs w:val="22"/>
          </w:rPr>
          <w:t xml:space="preserve">intestinal </w:t>
        </w:r>
      </w:ins>
      <w:ins w:id="50" w:author="Microsoft Office User" w:date="2018-02-12T14:06:00Z">
        <w:r w:rsidR="006A6563" w:rsidRPr="006A6563">
          <w:rPr>
            <w:rFonts w:ascii="Arial" w:hAnsi="Arial"/>
            <w:b/>
            <w:sz w:val="22"/>
            <w:szCs w:val="22"/>
            <w:rPrChange w:id="51" w:author="Microsoft Office User" w:date="2018-02-12T14:06:00Z">
              <w:rPr>
                <w:rFonts w:ascii="Arial" w:hAnsi="Arial"/>
                <w:sz w:val="22"/>
                <w:szCs w:val="22"/>
              </w:rPr>
            </w:rPrChange>
          </w:rPr>
          <w:t xml:space="preserve">mucosal </w:t>
        </w:r>
      </w:ins>
      <w:ins w:id="52" w:author="Microsoft Office User" w:date="2018-02-12T13:35:00Z">
        <w:r w:rsidR="00B77091" w:rsidRPr="006A6563">
          <w:rPr>
            <w:rFonts w:ascii="Arial" w:hAnsi="Arial"/>
            <w:b/>
            <w:sz w:val="22"/>
            <w:szCs w:val="22"/>
            <w:rPrChange w:id="53" w:author="Microsoft Office User" w:date="2018-02-12T14:06:00Z">
              <w:rPr>
                <w:rFonts w:ascii="Arial" w:hAnsi="Arial"/>
                <w:sz w:val="22"/>
                <w:szCs w:val="22"/>
              </w:rPr>
            </w:rPrChange>
          </w:rPr>
          <w:t>macrophages (Mfs)</w:t>
        </w:r>
        <w:r w:rsidR="00B77091">
          <w:rPr>
            <w:rFonts w:ascii="Arial" w:hAnsi="Arial"/>
            <w:sz w:val="22"/>
            <w:szCs w:val="22"/>
          </w:rPr>
          <w:t xml:space="preserve"> as initiators and regulators of pathological </w:t>
        </w:r>
        <w:commentRangeStart w:id="54"/>
        <w:r w:rsidR="00B77091">
          <w:rPr>
            <w:rFonts w:ascii="Arial" w:hAnsi="Arial"/>
            <w:sz w:val="22"/>
            <w:szCs w:val="22"/>
          </w:rPr>
          <w:t xml:space="preserve">T cell responses driving IBD </w:t>
        </w:r>
      </w:ins>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ExcludeYear="1"&gt;&lt;Author&gt;Lügering&lt;/Author&gt;&lt;Year&gt;2001&lt;/Year&gt;&lt;RecNum&gt;78&lt;/RecNum&gt;&lt;DisplayText&gt;(&lt;style face="italic"&gt;8&lt;/style&gt;)&lt;/DisplayText&gt;&lt;record&gt;&lt;rec-number&gt;78&lt;/rec-number&gt;&lt;foreign-keys&gt;&lt;key app="EN" db-id="r09at99tk2z9vie5a5555r9i0st25xdaz59s" timestamp="1518475849"&gt;78&lt;/key&gt;&lt;/foreign-keys&gt;&lt;ref-type name="Book"&gt;6&lt;/ref-type&gt;&lt;contributors&gt;&lt;authors&gt;&lt;author&gt;Lügering, A.&lt;/author&gt;&lt;author&gt;Schmidt, M.&lt;/author&gt;&lt;author&gt;Lügering, N.&lt;/author&gt;&lt;author&gt;Pauels, H. G.&lt;/author&gt;&lt;author&gt;Domschke, W.&lt;/author&gt;&lt;author&gt;Kucharzik, T.&lt;/author&gt;&lt;/authors&gt;&lt;/contributors&gt;&lt;titles&gt;&lt;title&gt;Infliximab induces apoptosis in monocytes from patients with chronic active Crohn’s disease by using a caspase-dependent pathway&lt;/title&gt;&lt;/titles&gt;&lt;pages&gt;1145-57&lt;/pages&gt;&lt;volume&gt;121&lt;/volume&gt;&lt;number&gt;5&lt;/number&gt;&lt;dates&gt;&lt;year&gt;2001&lt;/year&gt;&lt;pub-dates&gt;&lt;date&gt;Nov&lt;/date&gt;&lt;/pub-dates&gt;&lt;/dates&gt;&lt;isbn&gt;0016-5085&lt;/isbn&gt;&lt;accession-num&gt;11677207 </w:instrText>
      </w:r>
      <w:r w:rsidR="00B343AB">
        <w:rPr>
          <w:rFonts w:ascii="Tahoma" w:hAnsi="Tahoma" w:cs="Tahoma"/>
          <w:sz w:val="22"/>
          <w:szCs w:val="22"/>
        </w:rPr>
        <w:instrText>﻿</w:instrText>
      </w:r>
      <w:r w:rsidR="00B343AB">
        <w:rPr>
          <w:rFonts w:ascii="Arial" w:hAnsi="Arial"/>
          <w:sz w:val="22"/>
          <w:szCs w:val="22"/>
        </w:rPr>
        <w:instrText>%0 Journal Article&lt;/accession-num&gt;&lt;label&gt;lgering2001infliximab&lt;/label&gt;&lt;work-type&gt;journal article&lt;/work-type&gt;&lt;urls&gt;&lt;related-urls&gt;&lt;url&gt;http://www.ncbi.nlm.nih.gov/pubmed/11677207&lt;/url&gt;&lt;/related-urls&gt;&lt;/urls&gt;&lt;language&gt;eng&lt;/language&gt;&lt;/record&gt;&lt;/Cite&gt;&lt;/EndNote&gt;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8</w:t>
      </w:r>
      <w:r w:rsidR="00B343AB">
        <w:rPr>
          <w:rFonts w:ascii="Arial" w:hAnsi="Arial"/>
          <w:noProof/>
          <w:sz w:val="22"/>
          <w:szCs w:val="22"/>
        </w:rPr>
        <w:t>)</w:t>
      </w:r>
      <w:r w:rsidR="00B343AB">
        <w:rPr>
          <w:rFonts w:ascii="Arial" w:hAnsi="Arial"/>
          <w:sz w:val="22"/>
          <w:szCs w:val="22"/>
        </w:rPr>
        <w:fldChar w:fldCharType="end"/>
      </w:r>
      <w:ins w:id="55" w:author="Microsoft Office User" w:date="2018-02-12T13:35:00Z">
        <w:r w:rsidR="00B77091">
          <w:rPr>
            <w:rFonts w:ascii="Arial" w:hAnsi="Arial"/>
            <w:sz w:val="22"/>
            <w:szCs w:val="22"/>
          </w:rPr>
          <w:t>,</w:t>
        </w:r>
      </w:ins>
      <w:commentRangeEnd w:id="54"/>
      <w:ins w:id="56" w:author="Microsoft Office User" w:date="2018-02-12T13:43:00Z">
        <w:r w:rsidR="00EC0581">
          <w:rPr>
            <w:rStyle w:val="CommentReference"/>
            <w:rFonts w:asciiTheme="minorHAnsi" w:hAnsiTheme="minorHAnsi" w:cstheme="minorBidi"/>
          </w:rPr>
          <w:commentReference w:id="54"/>
        </w:r>
      </w:ins>
      <w:ins w:id="57" w:author="Microsoft Office User" w:date="2018-02-12T13:35:00Z">
        <w:r w:rsidR="00B77091">
          <w:rPr>
            <w:rFonts w:ascii="Arial" w:hAnsi="Arial"/>
            <w:sz w:val="22"/>
            <w:szCs w:val="22"/>
          </w:rPr>
          <w:t xml:space="preserve"> </w:t>
        </w:r>
      </w:ins>
      <w:ins w:id="58" w:author="Microsoft Office User" w:date="2018-02-12T13:36:00Z">
        <w:r w:rsidR="00B77091">
          <w:rPr>
            <w:rFonts w:ascii="Arial" w:hAnsi="Arial"/>
            <w:sz w:val="22"/>
            <w:szCs w:val="22"/>
          </w:rPr>
          <w:t xml:space="preserve">and </w:t>
        </w:r>
      </w:ins>
      <w:ins w:id="59" w:author="Microsoft Office User" w:date="2018-02-12T13:35:00Z">
        <w:r w:rsidR="00B77091">
          <w:rPr>
            <w:rFonts w:ascii="Arial" w:hAnsi="Arial"/>
            <w:sz w:val="22"/>
            <w:szCs w:val="22"/>
          </w:rPr>
          <w:t>a</w:t>
        </w:r>
        <w:r w:rsidR="00B77091" w:rsidRPr="00C867DC">
          <w:rPr>
            <w:rFonts w:ascii="Arial" w:hAnsi="Arial"/>
            <w:sz w:val="22"/>
            <w:szCs w:val="22"/>
          </w:rPr>
          <w:t xml:space="preserve"> recent</w:t>
        </w:r>
        <w:r w:rsidR="00B77091" w:rsidRPr="00C867DC">
          <w:rPr>
            <w:rFonts w:ascii="Arial" w:hAnsi="Arial" w:cs="Arial"/>
            <w:sz w:val="22"/>
            <w:szCs w:val="22"/>
          </w:rPr>
          <w:t xml:space="preserve"> functional genomics network model of IBD has identified a strong M</w:t>
        </w:r>
        <w:r w:rsidR="00B77091" w:rsidRPr="00C867DC">
          <w:rPr>
            <w:rFonts w:ascii="Symbol" w:hAnsi="Symbol" w:cs="Arial"/>
            <w:sz w:val="22"/>
            <w:szCs w:val="22"/>
          </w:rPr>
          <w:t></w:t>
        </w:r>
        <w:r w:rsidR="00B77091" w:rsidRPr="00C867DC">
          <w:rPr>
            <w:rFonts w:ascii="Arial" w:hAnsi="Arial" w:cs="Arial"/>
            <w:sz w:val="22"/>
            <w:szCs w:val="22"/>
          </w:rPr>
          <w:t xml:space="preserve"> component within human IBD key driver genes </w:t>
        </w:r>
        <w:r w:rsidR="00B77091" w:rsidRPr="006B0004">
          <w:rPr>
            <w:rFonts w:ascii="Arial" w:hAnsi="Arial" w:cs="Arial"/>
            <w:sz w:val="22"/>
            <w:szCs w:val="22"/>
            <w:highlight w:val="magenta"/>
          </w:rPr>
          <w:t>{ref}.</w:t>
        </w:r>
        <w:r w:rsidR="00B77091">
          <w:rPr>
            <w:rFonts w:ascii="Arial" w:hAnsi="Arial" w:cs="Arial"/>
            <w:sz w:val="22"/>
            <w:szCs w:val="22"/>
          </w:rPr>
          <w:t xml:space="preserve"> </w:t>
        </w:r>
      </w:ins>
      <w:ins w:id="60" w:author="Microsoft Office User" w:date="2018-02-12T13:44:00Z">
        <w:r w:rsidR="00EC0581">
          <w:rPr>
            <w:rFonts w:ascii="Arial" w:hAnsi="Arial" w:cs="Arial"/>
            <w:sz w:val="22"/>
            <w:szCs w:val="22"/>
          </w:rPr>
          <w:t>Furthermore, i</w:t>
        </w:r>
      </w:ins>
      <w:ins w:id="61" w:author="Microsoft Office User" w:date="2018-02-12T13:37:00Z">
        <w:r w:rsidR="00B77091" w:rsidRPr="00C867DC">
          <w:rPr>
            <w:rFonts w:ascii="Arial" w:hAnsi="Arial" w:cs="Arial"/>
            <w:sz w:val="22"/>
            <w:szCs w:val="22"/>
          </w:rPr>
          <w:t>ncrease in mucosal M</w:t>
        </w:r>
        <w:r w:rsidR="00B77091" w:rsidRPr="00C867DC">
          <w:rPr>
            <w:rFonts w:ascii="Symbol" w:hAnsi="Symbol" w:cs="Arial"/>
            <w:sz w:val="22"/>
            <w:szCs w:val="22"/>
          </w:rPr>
          <w:t></w:t>
        </w:r>
        <w:r w:rsidR="00B77091" w:rsidRPr="00C867DC">
          <w:rPr>
            <w:rFonts w:ascii="Arial" w:hAnsi="Arial" w:cs="Arial"/>
            <w:sz w:val="22"/>
            <w:szCs w:val="22"/>
          </w:rPr>
          <w:t xml:space="preserve">s found in </w:t>
        </w:r>
        <w:r w:rsidR="00B77091">
          <w:rPr>
            <w:rFonts w:ascii="Arial" w:hAnsi="Arial" w:cs="Arial"/>
            <w:sz w:val="22"/>
            <w:szCs w:val="22"/>
          </w:rPr>
          <w:t xml:space="preserve">the </w:t>
        </w:r>
        <w:r w:rsidR="00B77091" w:rsidRPr="00C867DC">
          <w:rPr>
            <w:rFonts w:ascii="Arial" w:hAnsi="Arial" w:cs="Arial"/>
            <w:sz w:val="22"/>
            <w:szCs w:val="22"/>
          </w:rPr>
          <w:t>pouchitis-affected mucosa</w:t>
        </w:r>
        <w:r w:rsidR="00B77091">
          <w:rPr>
            <w:rFonts w:ascii="Arial" w:hAnsi="Arial" w:cs="Arial"/>
            <w:sz w:val="22"/>
            <w:szCs w:val="22"/>
          </w:rPr>
          <w:t xml:space="preserve"> of patients with UC</w:t>
        </w:r>
        <w:r w:rsidR="00B77091" w:rsidRPr="00C867DC">
          <w:rPr>
            <w:rFonts w:ascii="Arial" w:hAnsi="Arial" w:cs="Arial"/>
            <w:sz w:val="22"/>
            <w:szCs w:val="22"/>
          </w:rPr>
          <w:t xml:space="preserve"> </w:t>
        </w:r>
        <w:r w:rsidR="00B77091" w:rsidRPr="00C867DC">
          <w:rPr>
            <w:rFonts w:ascii="Arial" w:hAnsi="Arial" w:cs="Arial"/>
            <w:sz w:val="22"/>
            <w:szCs w:val="22"/>
          </w:rPr>
          <w:fldChar w:fldCharType="begin"/>
        </w:r>
        <w:r w:rsidR="00B77091" w:rsidRPr="00C867DC">
          <w:rPr>
            <w:rFonts w:ascii="Arial" w:hAnsi="Arial" w:cs="Arial"/>
            <w:sz w:val="22"/>
            <w:szCs w:val="22"/>
          </w:rPr>
          <w:instrText xml:space="preserve"> ADDIN EN.CITE &lt;EndNote&gt;&lt;Cite&gt;&lt;Author&gt;de Silva&lt;/Author&gt;&lt;Year&gt;1991&lt;/Year&gt;&lt;RecNum&gt;2238&lt;/RecNum&gt;&lt;DisplayText&gt;(&lt;style face="italic"&gt;9&lt;/style&gt;)&lt;/DisplayText&gt;&lt;record&gt;&lt;rec-number&gt;2238&lt;/rec-number&gt;&lt;foreign-keys&gt;&lt;key app="EN" db-id="2aavzx2fyz2xfyeeffmvear6sad25edzs0ww" timestamp="1517609644"&gt;2238&lt;/key&gt;&lt;/foreign-keys&gt;&lt;ref-type name="Journal Article"&gt;17&lt;/ref-type&gt;&lt;contributors&gt;&lt;authors&gt;&lt;author&gt;de Silva, H. J.&lt;/author&gt;&lt;author&gt;Jones, M.&lt;/author&gt;&lt;author&gt;Prince, C.&lt;/author&gt;&lt;author&gt;Kettlewell, M.&lt;/author&gt;&lt;author&gt;Mortensen, N. J.&lt;/author&gt;&lt;author&gt;Jewell, D. P.&lt;/author&gt;&lt;/authors&gt;&lt;/contributors&gt;&lt;auth-address&gt;Department of Gastroenterology, John Radcliffe Hospital, Oxford.&lt;/auth-address&gt;&lt;titles&gt;&lt;title&gt;Lymphocyte and macrophage subpopulations in pelvic ileal pouches&lt;/title&gt;&lt;secondary-title&gt;Gut&lt;/secondary-title&gt;&lt;/titles&gt;&lt;periodical&gt;&lt;full-title&gt;Gut&lt;/full-title&gt;&lt;abbr-1&gt;Gut&lt;/abbr-1&gt;&lt;/periodical&gt;&lt;pages&gt;1160-5&lt;/pages&gt;&lt;volume&gt;32&lt;/volume&gt;&lt;number&gt;10&lt;/number&gt;&lt;edition&gt;1991/10/01&lt;/edition&gt;&lt;keywords&gt;&lt;keyword&gt;Adolescent&lt;/keyword&gt;&lt;keyword&gt;Adult&lt;/keyword&gt;&lt;keyword&gt;*Colectomy&lt;/keyword&gt;&lt;keyword&gt;Epithelium/pathology&lt;/keyword&gt;&lt;keyword&gt;Female&lt;/keyword&gt;&lt;keyword&gt;Humans&lt;/keyword&gt;&lt;keyword&gt;Ileitis/*pathology&lt;/keyword&gt;&lt;keyword&gt;Ileum/*pathology&lt;/keyword&gt;&lt;keyword&gt;Leukocyte Count&lt;/keyword&gt;&lt;keyword&gt;Macrophages/*pathology&lt;/keyword&gt;&lt;keyword&gt;Male&lt;/keyword&gt;&lt;keyword&gt;Middle Aged&lt;/keyword&gt;&lt;keyword&gt;Postoperative Complications/*pathology&lt;/keyword&gt;&lt;keyword&gt;Rectum/surgery&lt;/keyword&gt;&lt;keyword&gt;T-Lymphocyte Subsets/*pathology&lt;/keyword&gt;&lt;/keywords&gt;&lt;dates&gt;&lt;year&gt;1991&lt;/year&gt;&lt;pub-dates&gt;&lt;date&gt;Oct&lt;/date&gt;&lt;/pub-dates&gt;&lt;/dates&gt;&lt;isbn&gt;0017-5749 (Print)&amp;#xD;0017-5749 (Linking)&lt;/isbn&gt;&lt;accession-num&gt;1955171&lt;/accession-num&gt;&lt;urls&gt;&lt;related-urls&gt;&lt;url&gt;https://www.ncbi.nlm.nih.gov/pubmed/1955171&lt;/url&gt;&lt;/related-urls&gt;&lt;/urls&gt;&lt;custom2&gt;PMC1379378&lt;/custom2&gt;&lt;/record&gt;&lt;/Cite&gt;&lt;/EndNote&gt;</w:instrText>
        </w:r>
        <w:r w:rsidR="00B77091" w:rsidRPr="00C867DC">
          <w:rPr>
            <w:rFonts w:ascii="Arial" w:hAnsi="Arial" w:cs="Arial"/>
            <w:sz w:val="22"/>
            <w:szCs w:val="22"/>
          </w:rPr>
          <w:fldChar w:fldCharType="separate"/>
        </w:r>
        <w:r w:rsidR="00B77091" w:rsidRPr="00C867DC">
          <w:rPr>
            <w:rFonts w:ascii="Arial" w:hAnsi="Arial" w:cs="Arial"/>
            <w:noProof/>
            <w:sz w:val="22"/>
            <w:szCs w:val="22"/>
          </w:rPr>
          <w:t>(</w:t>
        </w:r>
        <w:r w:rsidR="00B77091" w:rsidRPr="00C867DC">
          <w:rPr>
            <w:rFonts w:ascii="Arial" w:hAnsi="Arial" w:cs="Arial"/>
            <w:i/>
            <w:noProof/>
            <w:sz w:val="22"/>
            <w:szCs w:val="22"/>
          </w:rPr>
          <w:t>9</w:t>
        </w:r>
        <w:r w:rsidR="00B77091" w:rsidRPr="00C867DC">
          <w:rPr>
            <w:rFonts w:ascii="Arial" w:hAnsi="Arial" w:cs="Arial"/>
            <w:noProof/>
            <w:sz w:val="22"/>
            <w:szCs w:val="22"/>
          </w:rPr>
          <w:t>)</w:t>
        </w:r>
        <w:r w:rsidR="00B77091" w:rsidRPr="00C867DC">
          <w:rPr>
            <w:rFonts w:ascii="Arial" w:hAnsi="Arial" w:cs="Arial"/>
            <w:sz w:val="22"/>
            <w:szCs w:val="22"/>
          </w:rPr>
          <w:fldChar w:fldCharType="end"/>
        </w:r>
        <w:r w:rsidR="00B77091" w:rsidRPr="00C867DC">
          <w:rPr>
            <w:rFonts w:ascii="Arial" w:hAnsi="Arial" w:cs="Arial"/>
            <w:sz w:val="22"/>
            <w:szCs w:val="22"/>
          </w:rPr>
          <w:t xml:space="preserve"> suggest</w:t>
        </w:r>
      </w:ins>
      <w:ins w:id="62" w:author="Microsoft Office User" w:date="2018-02-12T13:51:00Z">
        <w:r w:rsidR="00210F2A">
          <w:rPr>
            <w:rFonts w:ascii="Arial" w:hAnsi="Arial" w:cs="Arial"/>
            <w:sz w:val="22"/>
            <w:szCs w:val="22"/>
          </w:rPr>
          <w:t>ed</w:t>
        </w:r>
      </w:ins>
      <w:ins w:id="63" w:author="Microsoft Office User" w:date="2018-02-12T13:37:00Z">
        <w:r w:rsidR="00B77091" w:rsidRPr="00C867DC">
          <w:rPr>
            <w:rFonts w:ascii="Arial" w:hAnsi="Arial" w:cs="Arial"/>
            <w:sz w:val="22"/>
            <w:szCs w:val="22"/>
          </w:rPr>
          <w:t xml:space="preserve"> that M</w:t>
        </w:r>
        <w:r w:rsidR="00B77091" w:rsidRPr="00C867DC">
          <w:rPr>
            <w:rFonts w:ascii="Symbol" w:hAnsi="Symbol" w:cs="Arial"/>
            <w:sz w:val="22"/>
            <w:szCs w:val="22"/>
          </w:rPr>
          <w:t></w:t>
        </w:r>
        <w:r w:rsidR="00B77091" w:rsidRPr="00C867DC">
          <w:rPr>
            <w:rFonts w:ascii="Arial" w:hAnsi="Arial" w:cs="Arial"/>
            <w:sz w:val="22"/>
            <w:szCs w:val="22"/>
          </w:rPr>
          <w:t xml:space="preserve">s </w:t>
        </w:r>
        <w:r w:rsidR="00B77091">
          <w:rPr>
            <w:rFonts w:ascii="Arial" w:hAnsi="Arial" w:cs="Arial"/>
            <w:sz w:val="22"/>
            <w:szCs w:val="22"/>
          </w:rPr>
          <w:t>c</w:t>
        </w:r>
      </w:ins>
      <w:ins w:id="64" w:author="Microsoft Office User" w:date="2018-02-12T13:51:00Z">
        <w:r w:rsidR="005C63B2">
          <w:rPr>
            <w:rFonts w:ascii="Arial" w:hAnsi="Arial" w:cs="Arial"/>
            <w:sz w:val="22"/>
            <w:szCs w:val="22"/>
          </w:rPr>
          <w:t>ould</w:t>
        </w:r>
      </w:ins>
      <w:ins w:id="65" w:author="Microsoft Office User" w:date="2018-02-12T13:37:00Z">
        <w:r w:rsidR="00B77091">
          <w:rPr>
            <w:rFonts w:ascii="Arial" w:hAnsi="Arial" w:cs="Arial"/>
            <w:sz w:val="22"/>
            <w:szCs w:val="22"/>
          </w:rPr>
          <w:t xml:space="preserve"> </w:t>
        </w:r>
        <w:r w:rsidR="00B77091" w:rsidRPr="00C867DC">
          <w:rPr>
            <w:rFonts w:ascii="Arial" w:hAnsi="Arial" w:cs="Arial"/>
            <w:sz w:val="22"/>
            <w:szCs w:val="22"/>
          </w:rPr>
          <w:t xml:space="preserve">also </w:t>
        </w:r>
      </w:ins>
      <w:ins w:id="66" w:author="Microsoft Office User" w:date="2018-02-12T13:51:00Z">
        <w:r w:rsidR="005C63B2">
          <w:rPr>
            <w:rFonts w:ascii="Arial" w:hAnsi="Arial" w:cs="Arial"/>
            <w:sz w:val="22"/>
            <w:szCs w:val="22"/>
          </w:rPr>
          <w:t>be</w:t>
        </w:r>
        <w:r w:rsidR="005C63B2" w:rsidRPr="00C867DC">
          <w:rPr>
            <w:rFonts w:ascii="Arial" w:hAnsi="Arial" w:cs="Arial"/>
            <w:sz w:val="22"/>
            <w:szCs w:val="22"/>
          </w:rPr>
          <w:t xml:space="preserve"> </w:t>
        </w:r>
      </w:ins>
      <w:ins w:id="67" w:author="Microsoft Office User" w:date="2018-02-12T13:37:00Z">
        <w:r w:rsidR="00B77091">
          <w:rPr>
            <w:rFonts w:ascii="Arial" w:hAnsi="Arial" w:cs="Arial"/>
            <w:sz w:val="22"/>
            <w:szCs w:val="22"/>
          </w:rPr>
          <w:t>a</w:t>
        </w:r>
        <w:r w:rsidR="00B77091" w:rsidRPr="00C867DC">
          <w:rPr>
            <w:rFonts w:ascii="Arial" w:hAnsi="Arial" w:cs="Arial"/>
            <w:sz w:val="22"/>
            <w:szCs w:val="22"/>
          </w:rPr>
          <w:t xml:space="preserve"> critical component of </w:t>
        </w:r>
        <w:r w:rsidR="00B77091">
          <w:rPr>
            <w:rFonts w:ascii="Arial" w:hAnsi="Arial" w:cs="Arial"/>
            <w:sz w:val="22"/>
            <w:szCs w:val="22"/>
          </w:rPr>
          <w:t>pouchitis</w:t>
        </w:r>
        <w:r w:rsidR="00B77091" w:rsidRPr="00C867DC">
          <w:rPr>
            <w:rFonts w:ascii="Arial" w:hAnsi="Arial" w:cs="Arial"/>
            <w:sz w:val="22"/>
            <w:szCs w:val="22"/>
          </w:rPr>
          <w:t xml:space="preserve">.  </w:t>
        </w:r>
      </w:ins>
      <w:moveToRangeStart w:id="68" w:author="Microsoft Office User" w:date="2018-02-12T13:37:00Z" w:name="move506206004"/>
      <w:moveTo w:id="69" w:author="Microsoft Office User" w:date="2018-02-12T13:37:00Z">
        <w:del w:id="70" w:author="Microsoft Office User" w:date="2018-02-12T13:38:00Z">
          <w:r w:rsidR="00B77091" w:rsidRPr="00C867DC" w:rsidDel="00B77091">
            <w:rPr>
              <w:rFonts w:ascii="Arial" w:hAnsi="Arial"/>
              <w:sz w:val="22"/>
              <w:szCs w:val="22"/>
            </w:rPr>
            <w:delText>Paradoxically</w:delText>
          </w:r>
        </w:del>
      </w:moveTo>
      <w:ins w:id="71" w:author="Microsoft Office User" w:date="2018-02-12T13:38:00Z">
        <w:r w:rsidR="00B77091">
          <w:rPr>
            <w:rFonts w:ascii="Arial" w:hAnsi="Arial"/>
            <w:sz w:val="22"/>
            <w:szCs w:val="22"/>
          </w:rPr>
          <w:t xml:space="preserve">Despite these </w:t>
        </w:r>
      </w:ins>
      <w:ins w:id="72" w:author="Microsoft Office User" w:date="2018-02-12T13:45:00Z">
        <w:r w:rsidR="00EC0581">
          <w:rPr>
            <w:rFonts w:ascii="Arial" w:hAnsi="Arial"/>
            <w:sz w:val="22"/>
            <w:szCs w:val="22"/>
          </w:rPr>
          <w:t>advances</w:t>
        </w:r>
      </w:ins>
      <w:moveTo w:id="73" w:author="Microsoft Office User" w:date="2018-02-12T13:37:00Z">
        <w:r w:rsidR="00B77091" w:rsidRPr="00C867DC">
          <w:rPr>
            <w:rFonts w:ascii="Arial" w:hAnsi="Arial"/>
            <w:sz w:val="22"/>
            <w:szCs w:val="22"/>
          </w:rPr>
          <w:t xml:space="preserve">, we </w:t>
        </w:r>
        <w:del w:id="74" w:author="Microsoft Office User" w:date="2018-02-12T13:39:00Z">
          <w:r w:rsidR="00B77091" w:rsidRPr="00C867DC" w:rsidDel="00B77091">
            <w:rPr>
              <w:rFonts w:ascii="Arial" w:hAnsi="Arial"/>
              <w:sz w:val="22"/>
              <w:szCs w:val="22"/>
            </w:rPr>
            <w:delText xml:space="preserve">still </w:delText>
          </w:r>
        </w:del>
        <w:r w:rsidR="00B77091" w:rsidRPr="00C867DC">
          <w:rPr>
            <w:rFonts w:ascii="Arial" w:hAnsi="Arial"/>
            <w:sz w:val="22"/>
            <w:szCs w:val="22"/>
          </w:rPr>
          <w:t xml:space="preserve">know very little about </w:t>
        </w:r>
        <w:del w:id="75" w:author="Microsoft Office User" w:date="2018-02-12T13:39:00Z">
          <w:r w:rsidR="00B77091" w:rsidRPr="00C867DC" w:rsidDel="00B77091">
            <w:rPr>
              <w:rFonts w:ascii="Arial" w:hAnsi="Arial"/>
              <w:sz w:val="22"/>
              <w:szCs w:val="22"/>
            </w:rPr>
            <w:delText>which subpopulations of m</w:delText>
          </w:r>
        </w:del>
      </w:moveTo>
      <w:ins w:id="76" w:author="Microsoft Office User" w:date="2018-02-12T13:39:00Z">
        <w:r w:rsidR="00B77091">
          <w:rPr>
            <w:rFonts w:ascii="Arial" w:hAnsi="Arial"/>
            <w:sz w:val="22"/>
            <w:szCs w:val="22"/>
          </w:rPr>
          <w:t>M</w:t>
        </w:r>
      </w:ins>
      <w:moveTo w:id="77" w:author="Microsoft Office User" w:date="2018-02-12T13:37:00Z">
        <w:del w:id="78" w:author="Microsoft Office User" w:date="2018-02-12T13:39:00Z">
          <w:r w:rsidR="00B77091" w:rsidRPr="00C867DC" w:rsidDel="00B77091">
            <w:rPr>
              <w:rFonts w:ascii="Arial" w:hAnsi="Arial"/>
              <w:sz w:val="22"/>
              <w:szCs w:val="22"/>
            </w:rPr>
            <w:delText>acrophages</w:delText>
          </w:r>
        </w:del>
      </w:moveTo>
      <w:ins w:id="79" w:author="Microsoft Office User" w:date="2018-02-12T13:39:00Z">
        <w:r w:rsidR="00B77091">
          <w:rPr>
            <w:rFonts w:ascii="Arial" w:hAnsi="Arial"/>
            <w:sz w:val="22"/>
            <w:szCs w:val="22"/>
          </w:rPr>
          <w:t>fs</w:t>
        </w:r>
      </w:ins>
      <w:moveTo w:id="80" w:author="Microsoft Office User" w:date="2018-02-12T13:37:00Z">
        <w:r w:rsidR="00B77091" w:rsidRPr="00C867DC">
          <w:rPr>
            <w:rFonts w:ascii="Arial" w:hAnsi="Arial"/>
            <w:sz w:val="22"/>
            <w:szCs w:val="22"/>
          </w:rPr>
          <w:t xml:space="preserve"> </w:t>
        </w:r>
        <w:del w:id="81" w:author="Microsoft Office User" w:date="2018-02-12T13:39:00Z">
          <w:r w:rsidR="00B77091" w:rsidRPr="00C867DC" w:rsidDel="00B77091">
            <w:rPr>
              <w:rFonts w:ascii="Arial" w:hAnsi="Arial"/>
              <w:sz w:val="22"/>
              <w:szCs w:val="22"/>
            </w:rPr>
            <w:delText xml:space="preserve">reside </w:delText>
          </w:r>
        </w:del>
        <w:r w:rsidR="00B77091" w:rsidRPr="00C867DC">
          <w:rPr>
            <w:rFonts w:ascii="Arial" w:hAnsi="Arial"/>
            <w:sz w:val="22"/>
            <w:szCs w:val="22"/>
          </w:rPr>
          <w:t xml:space="preserve">in </w:t>
        </w:r>
        <w:del w:id="82" w:author="Microsoft Office User" w:date="2018-02-12T13:40:00Z">
          <w:r w:rsidR="00B77091" w:rsidRPr="00C867DC" w:rsidDel="00B77091">
            <w:rPr>
              <w:rFonts w:ascii="Arial" w:hAnsi="Arial"/>
              <w:sz w:val="22"/>
              <w:szCs w:val="22"/>
            </w:rPr>
            <w:delText xml:space="preserve">human large bowel </w:delText>
          </w:r>
        </w:del>
        <w:del w:id="83" w:author="Microsoft Office User" w:date="2018-02-12T13:47:00Z">
          <w:r w:rsidR="00B77091" w:rsidRPr="00C867DC" w:rsidDel="00EC0581">
            <w:rPr>
              <w:rFonts w:ascii="Arial" w:hAnsi="Arial"/>
              <w:sz w:val="22"/>
              <w:szCs w:val="22"/>
            </w:rPr>
            <w:delText xml:space="preserve">and </w:delText>
          </w:r>
        </w:del>
        <w:del w:id="84" w:author="Microsoft Office User" w:date="2018-02-12T13:40:00Z">
          <w:r w:rsidR="00B77091" w:rsidRPr="00C867DC" w:rsidDel="00B77091">
            <w:rPr>
              <w:rFonts w:ascii="Arial" w:hAnsi="Arial"/>
              <w:sz w:val="22"/>
              <w:szCs w:val="22"/>
            </w:rPr>
            <w:delText>even less about which of those cell types are contributing to inflammation in</w:delText>
          </w:r>
        </w:del>
      </w:moveTo>
      <w:ins w:id="85" w:author="Microsoft Office User" w:date="2018-02-12T13:40:00Z">
        <w:r w:rsidR="00B77091">
          <w:rPr>
            <w:rFonts w:ascii="Arial" w:hAnsi="Arial"/>
            <w:sz w:val="22"/>
            <w:szCs w:val="22"/>
          </w:rPr>
          <w:t>the</w:t>
        </w:r>
      </w:ins>
      <w:moveTo w:id="86" w:author="Microsoft Office User" w:date="2018-02-12T13:37:00Z">
        <w:r w:rsidR="00B77091" w:rsidRPr="00C867DC">
          <w:rPr>
            <w:rFonts w:ascii="Arial" w:hAnsi="Arial"/>
            <w:sz w:val="22"/>
            <w:szCs w:val="22"/>
          </w:rPr>
          <w:t xml:space="preserve"> </w:t>
        </w:r>
        <w:del w:id="87" w:author="Microsoft Office User" w:date="2018-02-12T13:47:00Z">
          <w:r w:rsidR="00B77091" w:rsidRPr="00C867DC" w:rsidDel="00EC0581">
            <w:rPr>
              <w:rFonts w:ascii="Arial" w:hAnsi="Arial"/>
              <w:sz w:val="22"/>
              <w:szCs w:val="22"/>
            </w:rPr>
            <w:delText>UC</w:delText>
          </w:r>
        </w:del>
      </w:moveTo>
      <w:ins w:id="88" w:author="Microsoft Office User" w:date="2018-02-12T13:47:00Z">
        <w:r w:rsidR="00EC0581">
          <w:rPr>
            <w:rFonts w:ascii="Arial" w:hAnsi="Arial"/>
            <w:sz w:val="22"/>
            <w:szCs w:val="22"/>
          </w:rPr>
          <w:t>inflamed mucosa of UC patients, particularly those</w:t>
        </w:r>
      </w:ins>
      <w:ins w:id="89" w:author="Microsoft Office User" w:date="2018-02-12T13:48:00Z">
        <w:r w:rsidR="00EC0581">
          <w:rPr>
            <w:rFonts w:ascii="Arial" w:hAnsi="Arial"/>
            <w:sz w:val="22"/>
            <w:szCs w:val="22"/>
          </w:rPr>
          <w:t xml:space="preserve"> </w:t>
        </w:r>
      </w:ins>
      <w:moveTo w:id="90" w:author="Microsoft Office User" w:date="2018-02-12T13:37:00Z">
        <w:del w:id="91" w:author="Microsoft Office User" w:date="2018-02-12T13:48:00Z">
          <w:r w:rsidR="00B77091" w:rsidRPr="00C867DC" w:rsidDel="00EC0581">
            <w:rPr>
              <w:rFonts w:ascii="Arial" w:hAnsi="Arial"/>
              <w:sz w:val="22"/>
              <w:szCs w:val="22"/>
            </w:rPr>
            <w:delText xml:space="preserve"> </w:delText>
          </w:r>
        </w:del>
        <w:r w:rsidR="00B77091" w:rsidRPr="00C867DC">
          <w:rPr>
            <w:rFonts w:ascii="Arial" w:hAnsi="Arial"/>
            <w:sz w:val="22"/>
            <w:szCs w:val="22"/>
          </w:rPr>
          <w:t xml:space="preserve">requiring surgery </w:t>
        </w:r>
      </w:moveTo>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ExcludeYear="1"&gt;&lt;Author&gt;Gren&lt;/Author&gt;&lt;Year&gt;2016&lt;/Year&gt;&lt;RecNum&gt;79&lt;/RecNum&gt;&lt;DisplayText&gt;(&lt;style face="italic"&gt;10&lt;/style&gt;)&lt;/DisplayText&gt;&lt;record&gt;&lt;rec-number&gt;79&lt;/rec-number&gt;&lt;foreign-keys&gt;&lt;key app="EN" db-id="r09at99tk2z9vie5a5555r9i0st25xdaz59s" timestamp="1518475849"&gt;79&lt;/key&gt;&lt;/foreign-keys&gt;&lt;ref-type name="Book"&gt;6&lt;/ref-type&gt;&lt;contributors&gt;&lt;authors&gt;&lt;author&gt;Gren, Susanne T.&lt;/author&gt;&lt;author&gt;Grip, Olof&lt;/author&gt;&lt;/authors&gt;&lt;/contributors&gt;&lt;titles&gt;&lt;title&gt;Role of Monocytes and Intestinal Macrophages in Crohn’s Disease and Ulcerative Colitis&lt;/title&gt;&lt;/titles&gt;&lt;pages&gt;1992-8&lt;/pages&gt;&lt;volume&gt;22&lt;/volume&gt;&lt;number&gt;8&lt;/number&gt;&lt;dates&gt;&lt;year&gt;2016&lt;/year&gt;&lt;pub-dates&gt;&lt;date&gt;Aug&lt;/date&gt;&lt;/pub-dates&gt;&lt;/dates&gt;&lt;isbn&gt;1536-4844&lt;/isbn&gt;&lt;accession-num&gt;27243595 </w:instrText>
      </w:r>
      <w:r w:rsidR="00B343AB">
        <w:rPr>
          <w:rFonts w:ascii="Tahoma" w:hAnsi="Tahoma" w:cs="Tahoma"/>
          <w:sz w:val="22"/>
          <w:szCs w:val="22"/>
        </w:rPr>
        <w:instrText>﻿</w:instrText>
      </w:r>
      <w:r w:rsidR="00B343AB">
        <w:rPr>
          <w:rFonts w:ascii="Arial" w:hAnsi="Arial"/>
          <w:sz w:val="22"/>
          <w:szCs w:val="22"/>
        </w:rPr>
        <w:instrText>%0 Journal Article&lt;/accession-num&gt;&lt;label&gt;gren2016role&lt;/label&gt;&lt;work-type&gt;journal article&lt;/work-type&gt;&lt;urls&gt;&lt;related-urls&gt;&lt;url&gt;http://dx.doi.org/10.1097/MIB.0000000000000824&lt;/url&gt;&lt;url&gt;http://www.ncbi.nlm.nih.gov/pubmed/27243595&lt;/url&gt;&lt;/related-urls&gt;&lt;/urls&gt;&lt;electronic-resource-num&gt;10.1097/mib.0000000000000824&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10</w:t>
      </w:r>
      <w:r w:rsidR="00B343AB">
        <w:rPr>
          <w:rFonts w:ascii="Arial" w:hAnsi="Arial"/>
          <w:noProof/>
          <w:sz w:val="22"/>
          <w:szCs w:val="22"/>
        </w:rPr>
        <w:t>)</w:t>
      </w:r>
      <w:r w:rsidR="00B343AB">
        <w:rPr>
          <w:rFonts w:ascii="Arial" w:hAnsi="Arial"/>
          <w:sz w:val="22"/>
          <w:szCs w:val="22"/>
        </w:rPr>
        <w:fldChar w:fldCharType="end"/>
      </w:r>
      <w:moveTo w:id="92" w:author="Microsoft Office User" w:date="2018-02-12T13:37:00Z">
        <w:r w:rsidR="00B77091" w:rsidRPr="00C867DC">
          <w:rPr>
            <w:rFonts w:ascii="Arial" w:hAnsi="Arial"/>
            <w:sz w:val="22"/>
            <w:szCs w:val="22"/>
          </w:rPr>
          <w:t>.</w:t>
        </w:r>
      </w:moveTo>
      <w:moveToRangeEnd w:id="68"/>
    </w:p>
    <w:p w14:paraId="4C6D3920" w14:textId="2EC4CF39" w:rsidR="004F3479" w:rsidRPr="00C867DC" w:rsidRDefault="00593933" w:rsidP="0057215B">
      <w:pPr>
        <w:tabs>
          <w:tab w:val="left" w:pos="360"/>
        </w:tabs>
        <w:jc w:val="both"/>
        <w:rPr>
          <w:rFonts w:ascii="Arial" w:hAnsi="Arial"/>
          <w:sz w:val="22"/>
          <w:szCs w:val="22"/>
        </w:rPr>
      </w:pPr>
      <w:ins w:id="93" w:author="Microsoft Office User" w:date="2018-02-12T13:29:00Z">
        <w:r>
          <w:rPr>
            <w:rFonts w:ascii="Arial" w:hAnsi="Arial"/>
            <w:sz w:val="22"/>
            <w:szCs w:val="22"/>
          </w:rPr>
          <w:t>To better understand the pathophysiology of UC</w:t>
        </w:r>
      </w:ins>
      <w:ins w:id="94" w:author="Microsoft Office User" w:date="2018-02-12T13:52:00Z">
        <w:r w:rsidR="005C63B2">
          <w:rPr>
            <w:rFonts w:ascii="Arial" w:hAnsi="Arial"/>
            <w:sz w:val="22"/>
            <w:szCs w:val="22"/>
          </w:rPr>
          <w:t xml:space="preserve"> (and IBD)</w:t>
        </w:r>
      </w:ins>
      <w:ins w:id="95" w:author="Microsoft Office User" w:date="2018-02-12T13:29:00Z">
        <w:r>
          <w:rPr>
            <w:rFonts w:ascii="Arial" w:hAnsi="Arial"/>
            <w:sz w:val="22"/>
            <w:szCs w:val="22"/>
          </w:rPr>
          <w:t xml:space="preserve">, </w:t>
        </w:r>
      </w:ins>
      <w:moveToRangeStart w:id="96" w:author="Microsoft Office User" w:date="2018-02-12T13:27:00Z" w:name="move506205393"/>
      <w:moveTo w:id="97" w:author="Microsoft Office User" w:date="2018-02-12T13:27:00Z">
        <w:del w:id="98" w:author="Microsoft Office User" w:date="2018-02-12T13:30:00Z">
          <w:r w:rsidRPr="00C867DC" w:rsidDel="00593933">
            <w:rPr>
              <w:rFonts w:ascii="Arial" w:hAnsi="Arial"/>
              <w:sz w:val="22"/>
              <w:szCs w:val="22"/>
            </w:rPr>
            <w:delText>While</w:delText>
          </w:r>
          <w:r w:rsidDel="00593933">
            <w:rPr>
              <w:rFonts w:ascii="Arial" w:hAnsi="Arial"/>
              <w:sz w:val="22"/>
              <w:szCs w:val="22"/>
            </w:rPr>
            <w:delText xml:space="preserve"> </w:delText>
          </w:r>
        </w:del>
        <w:r>
          <w:rPr>
            <w:rFonts w:ascii="Arial" w:hAnsi="Arial"/>
            <w:sz w:val="22"/>
            <w:szCs w:val="22"/>
          </w:rPr>
          <w:t xml:space="preserve">many studies have </w:t>
        </w:r>
        <w:del w:id="99" w:author="Microsoft Office User" w:date="2018-02-12T13:30:00Z">
          <w:r w:rsidDel="00593933">
            <w:rPr>
              <w:rFonts w:ascii="Arial" w:hAnsi="Arial"/>
              <w:sz w:val="22"/>
              <w:szCs w:val="22"/>
            </w:rPr>
            <w:delText>used</w:delText>
          </w:r>
        </w:del>
      </w:moveTo>
      <w:ins w:id="100" w:author="Microsoft Office User" w:date="2018-02-12T13:36:00Z">
        <w:r w:rsidR="00B77091">
          <w:rPr>
            <w:rFonts w:ascii="Arial" w:hAnsi="Arial"/>
            <w:sz w:val="22"/>
            <w:szCs w:val="22"/>
          </w:rPr>
          <w:t>analyzed</w:t>
        </w:r>
      </w:ins>
      <w:moveTo w:id="101" w:author="Microsoft Office User" w:date="2018-02-12T13:27:00Z">
        <w:r>
          <w:rPr>
            <w:rFonts w:ascii="Arial" w:hAnsi="Arial"/>
            <w:sz w:val="22"/>
            <w:szCs w:val="22"/>
          </w:rPr>
          <w:t xml:space="preserve"> </w:t>
        </w:r>
      </w:moveTo>
      <w:ins w:id="102" w:author="Microsoft Office User" w:date="2018-02-12T13:30:00Z">
        <w:r>
          <w:rPr>
            <w:rFonts w:ascii="Arial" w:hAnsi="Arial"/>
            <w:sz w:val="22"/>
            <w:szCs w:val="22"/>
          </w:rPr>
          <w:t xml:space="preserve">mucosal </w:t>
        </w:r>
      </w:ins>
      <w:moveTo w:id="103" w:author="Microsoft Office User" w:date="2018-02-12T13:27:00Z">
        <w:r>
          <w:rPr>
            <w:rFonts w:ascii="Arial" w:hAnsi="Arial"/>
            <w:sz w:val="22"/>
            <w:szCs w:val="22"/>
          </w:rPr>
          <w:t>biopsies</w:t>
        </w:r>
        <w:del w:id="104" w:author="Microsoft Office User" w:date="2018-02-12T13:30:00Z">
          <w:r w:rsidRPr="00C867DC" w:rsidDel="00593933">
            <w:rPr>
              <w:rFonts w:ascii="Arial" w:hAnsi="Arial"/>
              <w:sz w:val="22"/>
              <w:szCs w:val="22"/>
            </w:rPr>
            <w:delText>,</w:delText>
          </w:r>
        </w:del>
      </w:moveTo>
      <w:ins w:id="105" w:author="Microsoft Office User" w:date="2018-02-12T13:30:00Z">
        <w:r>
          <w:rPr>
            <w:rFonts w:ascii="Arial" w:hAnsi="Arial"/>
            <w:sz w:val="22"/>
            <w:szCs w:val="22"/>
          </w:rPr>
          <w:t xml:space="preserve"> as an approach to</w:t>
        </w:r>
      </w:ins>
      <w:ins w:id="106" w:author="Microsoft Office User" w:date="2018-02-12T13:31:00Z">
        <w:r w:rsidR="00B77091">
          <w:rPr>
            <w:rFonts w:ascii="Arial" w:hAnsi="Arial"/>
            <w:sz w:val="22"/>
            <w:szCs w:val="22"/>
          </w:rPr>
          <w:t xml:space="preserve"> </w:t>
        </w:r>
      </w:ins>
      <w:ins w:id="107" w:author="Microsoft Office User" w:date="2018-02-12T13:30:00Z">
        <w:r>
          <w:rPr>
            <w:rFonts w:ascii="Arial" w:hAnsi="Arial"/>
            <w:sz w:val="22"/>
            <w:szCs w:val="22"/>
          </w:rPr>
          <w:t xml:space="preserve">reconstruct </w:t>
        </w:r>
      </w:ins>
      <w:ins w:id="108" w:author="Microsoft Office User" w:date="2018-02-12T13:31:00Z">
        <w:r w:rsidR="00B77091">
          <w:rPr>
            <w:rFonts w:ascii="Arial" w:hAnsi="Arial"/>
            <w:sz w:val="22"/>
            <w:szCs w:val="22"/>
          </w:rPr>
          <w:t>pathologic</w:t>
        </w:r>
      </w:ins>
      <w:ins w:id="109" w:author="Microsoft Office User" w:date="2018-02-12T13:32:00Z">
        <w:r w:rsidR="00B77091">
          <w:rPr>
            <w:rFonts w:ascii="Arial" w:hAnsi="Arial"/>
            <w:sz w:val="22"/>
            <w:szCs w:val="22"/>
          </w:rPr>
          <w:t>al</w:t>
        </w:r>
      </w:ins>
      <w:ins w:id="110" w:author="Microsoft Office User" w:date="2018-02-12T13:31:00Z">
        <w:r w:rsidR="00B77091">
          <w:rPr>
            <w:rFonts w:ascii="Arial" w:hAnsi="Arial"/>
            <w:sz w:val="22"/>
            <w:szCs w:val="22"/>
          </w:rPr>
          <w:t xml:space="preserve"> </w:t>
        </w:r>
      </w:ins>
      <w:ins w:id="111" w:author="Microsoft Office User" w:date="2018-02-12T13:30:00Z">
        <w:r>
          <w:rPr>
            <w:rFonts w:ascii="Arial" w:hAnsi="Arial"/>
            <w:sz w:val="22"/>
            <w:szCs w:val="22"/>
          </w:rPr>
          <w:t xml:space="preserve">immune </w:t>
        </w:r>
        <w:r w:rsidR="00B77091">
          <w:rPr>
            <w:rFonts w:ascii="Arial" w:hAnsi="Arial"/>
            <w:sz w:val="22"/>
            <w:szCs w:val="22"/>
          </w:rPr>
          <w:t>response</w:t>
        </w:r>
      </w:ins>
      <w:ins w:id="112" w:author="Microsoft Office User" w:date="2018-02-12T13:41:00Z">
        <w:r w:rsidR="00EC0581">
          <w:rPr>
            <w:rFonts w:ascii="Arial" w:hAnsi="Arial"/>
            <w:sz w:val="22"/>
            <w:szCs w:val="22"/>
          </w:rPr>
          <w:t>s</w:t>
        </w:r>
      </w:ins>
      <w:ins w:id="113" w:author="Microsoft Office User" w:date="2018-02-12T13:30:00Z">
        <w:r w:rsidR="00B77091">
          <w:rPr>
            <w:rFonts w:ascii="Arial" w:hAnsi="Arial"/>
            <w:sz w:val="22"/>
            <w:szCs w:val="22"/>
          </w:rPr>
          <w:t xml:space="preserve"> th</w:t>
        </w:r>
      </w:ins>
      <w:ins w:id="114" w:author="Microsoft Office User" w:date="2018-02-12T13:32:00Z">
        <w:r w:rsidR="00B77091">
          <w:rPr>
            <w:rFonts w:ascii="Arial" w:hAnsi="Arial"/>
            <w:sz w:val="22"/>
            <w:szCs w:val="22"/>
          </w:rPr>
          <w:t>r</w:t>
        </w:r>
      </w:ins>
      <w:ins w:id="115" w:author="Microsoft Office User" w:date="2018-02-12T13:30:00Z">
        <w:r w:rsidR="00B77091">
          <w:rPr>
            <w:rFonts w:ascii="Arial" w:hAnsi="Arial"/>
            <w:sz w:val="22"/>
            <w:szCs w:val="22"/>
          </w:rPr>
          <w:t xml:space="preserve">ough </w:t>
        </w:r>
      </w:ins>
      <w:ins w:id="116" w:author="Microsoft Office User" w:date="2018-02-12T13:32:00Z">
        <w:r w:rsidR="00B77091">
          <w:rPr>
            <w:rFonts w:ascii="Arial" w:hAnsi="Arial"/>
            <w:sz w:val="22"/>
            <w:szCs w:val="22"/>
          </w:rPr>
          <w:t>dissect</w:t>
        </w:r>
      </w:ins>
      <w:ins w:id="117" w:author="Microsoft Office User" w:date="2018-02-12T13:37:00Z">
        <w:r w:rsidR="00B77091">
          <w:rPr>
            <w:rFonts w:ascii="Arial" w:hAnsi="Arial"/>
            <w:sz w:val="22"/>
            <w:szCs w:val="22"/>
          </w:rPr>
          <w:t>ion of</w:t>
        </w:r>
      </w:ins>
      <w:ins w:id="118" w:author="Microsoft Office User" w:date="2018-02-12T13:32:00Z">
        <w:r w:rsidR="00B77091">
          <w:rPr>
            <w:rFonts w:ascii="Arial" w:hAnsi="Arial"/>
            <w:sz w:val="22"/>
            <w:szCs w:val="22"/>
          </w:rPr>
          <w:t xml:space="preserve"> immune cell heterogeneity</w:t>
        </w:r>
      </w:ins>
      <w:ins w:id="119" w:author="Microsoft Office User" w:date="2018-02-12T13:41:00Z">
        <w:r w:rsidR="00EC0581">
          <w:rPr>
            <w:rFonts w:ascii="Arial" w:hAnsi="Arial"/>
            <w:sz w:val="22"/>
            <w:szCs w:val="22"/>
          </w:rPr>
          <w:t>;</w:t>
        </w:r>
      </w:ins>
      <w:ins w:id="120" w:author="Microsoft Office User" w:date="2018-02-12T13:32:00Z">
        <w:r w:rsidR="00B77091">
          <w:rPr>
            <w:rFonts w:ascii="Arial" w:hAnsi="Arial"/>
            <w:sz w:val="22"/>
            <w:szCs w:val="22"/>
          </w:rPr>
          <w:t xml:space="preserve"> this approach</w:t>
        </w:r>
      </w:ins>
      <w:ins w:id="121" w:author="Microsoft Office User" w:date="2018-02-12T13:41:00Z">
        <w:r w:rsidR="00EC0581">
          <w:rPr>
            <w:rFonts w:ascii="Arial" w:hAnsi="Arial"/>
            <w:sz w:val="22"/>
            <w:szCs w:val="22"/>
          </w:rPr>
          <w:t>,</w:t>
        </w:r>
      </w:ins>
      <w:ins w:id="122" w:author="Microsoft Office User" w:date="2018-02-12T13:32:00Z">
        <w:r w:rsidR="00B77091">
          <w:rPr>
            <w:rFonts w:ascii="Arial" w:hAnsi="Arial"/>
            <w:sz w:val="22"/>
            <w:szCs w:val="22"/>
          </w:rPr>
          <w:t xml:space="preserve"> however</w:t>
        </w:r>
      </w:ins>
      <w:ins w:id="123" w:author="Microsoft Office User" w:date="2018-02-12T13:41:00Z">
        <w:r w:rsidR="00EC0581">
          <w:rPr>
            <w:rFonts w:ascii="Arial" w:hAnsi="Arial"/>
            <w:sz w:val="22"/>
            <w:szCs w:val="22"/>
          </w:rPr>
          <w:t>,</w:t>
        </w:r>
      </w:ins>
      <w:ins w:id="124" w:author="Microsoft Office User" w:date="2018-02-12T13:32:00Z">
        <w:r w:rsidR="00B77091">
          <w:rPr>
            <w:rFonts w:ascii="Arial" w:hAnsi="Arial"/>
            <w:sz w:val="22"/>
            <w:szCs w:val="22"/>
          </w:rPr>
          <w:t xml:space="preserve"> is </w:t>
        </w:r>
      </w:ins>
      <w:moveTo w:id="125" w:author="Microsoft Office User" w:date="2018-02-12T13:27:00Z">
        <w:del w:id="126" w:author="Microsoft Office User" w:date="2018-02-12T13:32:00Z">
          <w:r w:rsidRPr="00C867DC" w:rsidDel="00B77091">
            <w:rPr>
              <w:rFonts w:ascii="Arial" w:hAnsi="Arial"/>
              <w:sz w:val="22"/>
              <w:szCs w:val="22"/>
            </w:rPr>
            <w:delText xml:space="preserve"> this </w:delText>
          </w:r>
          <w:r w:rsidDel="00B77091">
            <w:rPr>
              <w:rFonts w:ascii="Arial" w:hAnsi="Arial"/>
              <w:sz w:val="22"/>
              <w:szCs w:val="22"/>
            </w:rPr>
            <w:delText>approach (differently from perioperative tissues)</w:delText>
          </w:r>
          <w:r w:rsidRPr="00C867DC" w:rsidDel="00B77091">
            <w:rPr>
              <w:rFonts w:ascii="Arial" w:hAnsi="Arial"/>
              <w:sz w:val="22"/>
              <w:szCs w:val="22"/>
            </w:rPr>
            <w:delText xml:space="preserve"> represents a </w:delText>
          </w:r>
        </w:del>
        <w:r w:rsidRPr="00C867DC">
          <w:rPr>
            <w:rFonts w:ascii="Arial" w:hAnsi="Arial"/>
            <w:sz w:val="22"/>
            <w:szCs w:val="22"/>
          </w:rPr>
          <w:t>challeng</w:t>
        </w:r>
        <w:del w:id="127" w:author="Microsoft Office User" w:date="2018-02-12T13:32:00Z">
          <w:r w:rsidRPr="00C867DC" w:rsidDel="00B77091">
            <w:rPr>
              <w:rFonts w:ascii="Arial" w:hAnsi="Arial"/>
              <w:sz w:val="22"/>
              <w:szCs w:val="22"/>
            </w:rPr>
            <w:delText>e</w:delText>
          </w:r>
        </w:del>
      </w:moveTo>
      <w:ins w:id="128" w:author="Microsoft Office User" w:date="2018-02-12T13:32:00Z">
        <w:r w:rsidR="00B77091">
          <w:rPr>
            <w:rFonts w:ascii="Arial" w:hAnsi="Arial"/>
            <w:sz w:val="22"/>
            <w:szCs w:val="22"/>
          </w:rPr>
          <w:t>ing</w:t>
        </w:r>
      </w:ins>
      <w:moveTo w:id="129" w:author="Microsoft Office User" w:date="2018-02-12T13:27:00Z">
        <w:r w:rsidRPr="00C867DC">
          <w:rPr>
            <w:rFonts w:ascii="Arial" w:hAnsi="Arial"/>
            <w:sz w:val="22"/>
            <w:szCs w:val="22"/>
          </w:rPr>
          <w:t xml:space="preserve"> </w:t>
        </w:r>
        <w:del w:id="130" w:author="Microsoft Office User" w:date="2018-02-12T13:32:00Z">
          <w:r w:rsidRPr="00C867DC" w:rsidDel="00B77091">
            <w:rPr>
              <w:rFonts w:ascii="Arial" w:hAnsi="Arial"/>
              <w:sz w:val="22"/>
              <w:szCs w:val="22"/>
            </w:rPr>
            <w:delText>for obtaining</w:delText>
          </w:r>
        </w:del>
      </w:moveTo>
      <w:ins w:id="131" w:author="Microsoft Office User" w:date="2018-02-12T13:32:00Z">
        <w:r w:rsidR="00B77091">
          <w:rPr>
            <w:rFonts w:ascii="Arial" w:hAnsi="Arial"/>
            <w:sz w:val="22"/>
            <w:szCs w:val="22"/>
          </w:rPr>
          <w:t>due t</w:t>
        </w:r>
      </w:ins>
      <w:ins w:id="132" w:author="Microsoft Office User" w:date="2018-02-12T13:33:00Z">
        <w:r w:rsidR="00B77091">
          <w:rPr>
            <w:rFonts w:ascii="Arial" w:hAnsi="Arial"/>
            <w:sz w:val="22"/>
            <w:szCs w:val="22"/>
          </w:rPr>
          <w:t>o</w:t>
        </w:r>
      </w:ins>
      <w:ins w:id="133" w:author="Microsoft Office User" w:date="2018-02-12T13:32:00Z">
        <w:r w:rsidR="00B77091">
          <w:rPr>
            <w:rFonts w:ascii="Arial" w:hAnsi="Arial"/>
            <w:sz w:val="22"/>
            <w:szCs w:val="22"/>
          </w:rPr>
          <w:t xml:space="preserve"> small </w:t>
        </w:r>
      </w:ins>
      <w:moveTo w:id="134" w:author="Microsoft Office User" w:date="2018-02-12T13:27:00Z">
        <w:del w:id="135" w:author="Microsoft Office User" w:date="2018-02-12T13:33:00Z">
          <w:r w:rsidRPr="00C867DC" w:rsidDel="00B77091">
            <w:rPr>
              <w:rFonts w:ascii="Arial" w:hAnsi="Arial"/>
              <w:sz w:val="22"/>
              <w:szCs w:val="22"/>
            </w:rPr>
            <w:delText xml:space="preserve"> </w:delText>
          </w:r>
        </w:del>
      </w:moveTo>
      <w:ins w:id="136" w:author="Microsoft Office User" w:date="2018-02-12T13:33:00Z">
        <w:r w:rsidR="00B77091">
          <w:rPr>
            <w:rFonts w:ascii="Arial" w:hAnsi="Arial"/>
            <w:sz w:val="22"/>
            <w:szCs w:val="22"/>
          </w:rPr>
          <w:t xml:space="preserve">number of cells. </w:t>
        </w:r>
      </w:ins>
      <w:moveTo w:id="137" w:author="Microsoft Office User" w:date="2018-02-12T13:27:00Z">
        <w:del w:id="138" w:author="Microsoft Office User" w:date="2018-02-12T13:33:00Z">
          <w:r w:rsidRPr="00C867DC" w:rsidDel="00B77091">
            <w:rPr>
              <w:rFonts w:ascii="Arial" w:hAnsi="Arial"/>
              <w:sz w:val="22"/>
              <w:szCs w:val="22"/>
            </w:rPr>
            <w:delText>sufficient numbers of viable cells for functional subset characterizations.</w:delText>
          </w:r>
          <w:r w:rsidDel="00B77091">
            <w:rPr>
              <w:rFonts w:ascii="Arial" w:hAnsi="Arial"/>
              <w:sz w:val="22"/>
              <w:szCs w:val="22"/>
            </w:rPr>
            <w:delText xml:space="preserve"> </w:delText>
          </w:r>
        </w:del>
        <w:r w:rsidRPr="00C867DC">
          <w:rPr>
            <w:rFonts w:ascii="Arial" w:hAnsi="Arial"/>
            <w:sz w:val="22"/>
            <w:szCs w:val="22"/>
          </w:rPr>
          <w:t xml:space="preserve">Additionally, </w:t>
        </w:r>
        <w:del w:id="139" w:author="Microsoft Office User" w:date="2018-02-12T13:34:00Z">
          <w:r w:rsidRPr="00C867DC" w:rsidDel="00B77091">
            <w:rPr>
              <w:rFonts w:ascii="Arial" w:hAnsi="Arial"/>
              <w:sz w:val="22"/>
              <w:szCs w:val="22"/>
            </w:rPr>
            <w:delText>despite the consensus that colonic microbiota plays an important role in UC {refs}, information about which microbes can be driving activation of different types of gut macrophages</w:delText>
          </w:r>
        </w:del>
      </w:moveTo>
      <w:ins w:id="140" w:author="Microsoft Office User" w:date="2018-02-12T13:34:00Z">
        <w:r w:rsidR="00B77091">
          <w:rPr>
            <w:rFonts w:ascii="Arial" w:hAnsi="Arial"/>
            <w:sz w:val="22"/>
            <w:szCs w:val="22"/>
          </w:rPr>
          <w:t>the casual link between specific immune and microbial phenotypes</w:t>
        </w:r>
      </w:ins>
      <w:moveTo w:id="141" w:author="Microsoft Office User" w:date="2018-02-12T13:27:00Z">
        <w:r w:rsidRPr="00C867DC">
          <w:rPr>
            <w:rFonts w:ascii="Arial" w:hAnsi="Arial"/>
            <w:sz w:val="22"/>
            <w:szCs w:val="22"/>
          </w:rPr>
          <w:t xml:space="preserve"> is still missing</w:t>
        </w:r>
      </w:moveTo>
      <w:ins w:id="142" w:author="Microsoft Office User" w:date="2018-02-12T13:41:00Z">
        <w:r w:rsidR="00EC0581">
          <w:rPr>
            <w:rFonts w:ascii="Arial" w:hAnsi="Arial"/>
            <w:sz w:val="22"/>
            <w:szCs w:val="22"/>
          </w:rPr>
          <w:t xml:space="preserve">, and further studies, particularly with the use of </w:t>
        </w:r>
      </w:ins>
      <w:ins w:id="143" w:author="Microsoft Office User" w:date="2018-02-12T13:49:00Z">
        <w:r w:rsidR="004A41AA">
          <w:rPr>
            <w:rFonts w:ascii="Arial" w:hAnsi="Arial"/>
            <w:sz w:val="22"/>
            <w:szCs w:val="22"/>
          </w:rPr>
          <w:t xml:space="preserve">more abundant </w:t>
        </w:r>
      </w:ins>
      <w:ins w:id="144" w:author="Microsoft Office User" w:date="2018-02-12T13:42:00Z">
        <w:r w:rsidR="00EC0581">
          <w:rPr>
            <w:rFonts w:ascii="Arial" w:hAnsi="Arial"/>
            <w:sz w:val="22"/>
            <w:szCs w:val="22"/>
          </w:rPr>
          <w:t>perioperative</w:t>
        </w:r>
      </w:ins>
      <w:ins w:id="145" w:author="Microsoft Office User" w:date="2018-02-12T13:41:00Z">
        <w:r w:rsidR="00EC0581">
          <w:rPr>
            <w:rFonts w:ascii="Arial" w:hAnsi="Arial"/>
            <w:sz w:val="22"/>
            <w:szCs w:val="22"/>
          </w:rPr>
          <w:t xml:space="preserve"> </w:t>
        </w:r>
      </w:ins>
      <w:ins w:id="146" w:author="Microsoft Office User" w:date="2018-02-12T13:42:00Z">
        <w:r w:rsidR="00EC0581">
          <w:rPr>
            <w:rFonts w:ascii="Arial" w:hAnsi="Arial"/>
            <w:sz w:val="22"/>
            <w:szCs w:val="22"/>
          </w:rPr>
          <w:t>tissue</w:t>
        </w:r>
      </w:ins>
      <w:ins w:id="147" w:author="Microsoft Office User" w:date="2018-02-12T13:49:00Z">
        <w:r w:rsidR="004A41AA">
          <w:rPr>
            <w:rFonts w:ascii="Arial" w:hAnsi="Arial"/>
            <w:sz w:val="22"/>
            <w:szCs w:val="22"/>
          </w:rPr>
          <w:t>,</w:t>
        </w:r>
      </w:ins>
      <w:ins w:id="148" w:author="Microsoft Office User" w:date="2018-02-12T13:42:00Z">
        <w:r w:rsidR="00EC0581">
          <w:rPr>
            <w:rFonts w:ascii="Arial" w:hAnsi="Arial"/>
            <w:sz w:val="22"/>
            <w:szCs w:val="22"/>
          </w:rPr>
          <w:t xml:space="preserve"> is highly needed.</w:t>
        </w:r>
      </w:ins>
      <w:moveTo w:id="149" w:author="Microsoft Office User" w:date="2018-02-12T13:27:00Z">
        <w:del w:id="150" w:author="Microsoft Office User" w:date="2018-02-12T13:41:00Z">
          <w:r w:rsidRPr="00C867DC" w:rsidDel="00EC0581">
            <w:rPr>
              <w:rFonts w:ascii="Arial" w:hAnsi="Arial"/>
              <w:sz w:val="22"/>
              <w:szCs w:val="22"/>
            </w:rPr>
            <w:delText xml:space="preserve">. </w:delText>
          </w:r>
        </w:del>
      </w:moveTo>
      <w:moveToRangeEnd w:id="96"/>
      <w:del w:id="151" w:author="Microsoft Office User" w:date="2018-02-12T13:10:00Z">
        <w:r w:rsidR="007A32FD" w:rsidRPr="00C867DC" w:rsidDel="00845D58">
          <w:rPr>
            <w:rFonts w:ascii="Arial" w:hAnsi="Arial"/>
            <w:sz w:val="22"/>
            <w:szCs w:val="22"/>
          </w:rPr>
          <w:delText>In these immune responses</w:delText>
        </w:r>
      </w:del>
      <w:del w:id="152" w:author="Microsoft Office User" w:date="2018-02-12T13:35:00Z">
        <w:r w:rsidR="007A32FD" w:rsidRPr="00C867DC" w:rsidDel="00B77091">
          <w:rPr>
            <w:rFonts w:ascii="Arial" w:hAnsi="Arial"/>
            <w:sz w:val="22"/>
            <w:szCs w:val="22"/>
          </w:rPr>
          <w:delText xml:space="preserve">, </w:delText>
        </w:r>
      </w:del>
      <w:del w:id="153" w:author="Microsoft Office User" w:date="2018-02-12T13:11:00Z">
        <w:r w:rsidR="007A32FD" w:rsidRPr="00C867DC" w:rsidDel="00845D58">
          <w:rPr>
            <w:rFonts w:ascii="Arial" w:hAnsi="Arial"/>
            <w:sz w:val="22"/>
            <w:szCs w:val="22"/>
          </w:rPr>
          <w:delText>colon</w:delText>
        </w:r>
      </w:del>
      <w:del w:id="154" w:author="Microsoft Office User" w:date="2018-02-12T13:18:00Z">
        <w:r w:rsidR="007A32FD" w:rsidRPr="00C867DC" w:rsidDel="00845D58">
          <w:rPr>
            <w:rFonts w:ascii="Arial" w:hAnsi="Arial"/>
            <w:sz w:val="22"/>
            <w:szCs w:val="22"/>
          </w:rPr>
          <w:delText xml:space="preserve">-resident </w:delText>
        </w:r>
      </w:del>
      <w:del w:id="155" w:author="Microsoft Office User" w:date="2018-02-12T13:35:00Z">
        <w:r w:rsidR="007A32FD" w:rsidRPr="00C867DC" w:rsidDel="00B77091">
          <w:rPr>
            <w:rFonts w:ascii="Arial" w:hAnsi="Arial"/>
            <w:sz w:val="22"/>
            <w:szCs w:val="22"/>
          </w:rPr>
          <w:delText xml:space="preserve">macrophages </w:delText>
        </w:r>
      </w:del>
      <w:del w:id="156" w:author="Microsoft Office User" w:date="2018-02-12T13:19:00Z">
        <w:r w:rsidR="007A32FD" w:rsidRPr="00C867DC" w:rsidDel="00845D58">
          <w:rPr>
            <w:rFonts w:ascii="Arial" w:hAnsi="Arial"/>
            <w:sz w:val="22"/>
            <w:szCs w:val="22"/>
          </w:rPr>
          <w:delText>have a special role as the “first responders”</w:delText>
        </w:r>
        <w:r w:rsidR="007A32FD" w:rsidRPr="00C867DC" w:rsidDel="00593933">
          <w:rPr>
            <w:rFonts w:ascii="Arial" w:hAnsi="Arial"/>
            <w:sz w:val="22"/>
            <w:szCs w:val="22"/>
          </w:rPr>
          <w:delText xml:space="preserve"> producing potent antimicrobial </w:delText>
        </w:r>
        <w:r w:rsidR="006147A8" w:rsidRPr="00C867DC" w:rsidDel="00593933">
          <w:rPr>
            <w:rFonts w:ascii="Arial" w:hAnsi="Arial"/>
            <w:sz w:val="22"/>
            <w:szCs w:val="22"/>
          </w:rPr>
          <w:delText>molecules</w:delText>
        </w:r>
        <w:r w:rsidR="007A32FD" w:rsidRPr="00C867DC" w:rsidDel="00593933">
          <w:rPr>
            <w:rFonts w:ascii="Arial" w:hAnsi="Arial"/>
            <w:sz w:val="22"/>
            <w:szCs w:val="22"/>
          </w:rPr>
          <w:delText xml:space="preserve"> </w:delText>
        </w:r>
        <w:r w:rsidR="006147A8" w:rsidRPr="00C867DC" w:rsidDel="00593933">
          <w:rPr>
            <w:rFonts w:ascii="Arial" w:hAnsi="Arial"/>
            <w:sz w:val="22"/>
            <w:szCs w:val="22"/>
          </w:rPr>
          <w:delText>and</w:delText>
        </w:r>
        <w:r w:rsidR="007A32FD" w:rsidRPr="00C867DC" w:rsidDel="00593933">
          <w:rPr>
            <w:rFonts w:ascii="Arial" w:hAnsi="Arial"/>
            <w:sz w:val="22"/>
            <w:szCs w:val="22"/>
          </w:rPr>
          <w:delText xml:space="preserve"> as “orchestrators” </w:delText>
        </w:r>
        <w:r w:rsidR="006147A8" w:rsidRPr="00C867DC" w:rsidDel="00593933">
          <w:rPr>
            <w:rFonts w:ascii="Arial" w:hAnsi="Arial"/>
            <w:sz w:val="22"/>
            <w:szCs w:val="22"/>
          </w:rPr>
          <w:delText xml:space="preserve">presenting antigens to T cells, releasing </w:delText>
        </w:r>
        <w:r w:rsidR="007A32FD" w:rsidRPr="00C867DC" w:rsidDel="00593933">
          <w:rPr>
            <w:rFonts w:ascii="Arial" w:hAnsi="Arial"/>
            <w:sz w:val="22"/>
            <w:szCs w:val="22"/>
          </w:rPr>
          <w:delText xml:space="preserve">cytokines/chemokines and migrating to </w:delText>
        </w:r>
        <w:r w:rsidR="003920CA" w:rsidRPr="00C867DC" w:rsidDel="00593933">
          <w:rPr>
            <w:rFonts w:ascii="Arial" w:hAnsi="Arial"/>
            <w:sz w:val="22"/>
            <w:szCs w:val="22"/>
          </w:rPr>
          <w:delText xml:space="preserve">lymph nodes and </w:delText>
        </w:r>
        <w:r w:rsidR="007A32FD" w:rsidRPr="00C867DC" w:rsidDel="00593933">
          <w:rPr>
            <w:rFonts w:ascii="Arial" w:hAnsi="Arial"/>
            <w:sz w:val="22"/>
            <w:szCs w:val="22"/>
          </w:rPr>
          <w:delText>other tissues</w:delText>
        </w:r>
      </w:del>
      <w:del w:id="157" w:author="Microsoft Office User" w:date="2018-02-12T13:21:00Z">
        <w:r w:rsidR="007A32FD" w:rsidRPr="00C867DC" w:rsidDel="00593933">
          <w:rPr>
            <w:rFonts w:ascii="Arial" w:hAnsi="Arial"/>
            <w:sz w:val="22"/>
            <w:szCs w:val="22"/>
          </w:rPr>
          <w:delText xml:space="preserve">. </w:delText>
        </w:r>
        <w:r w:rsidR="0057215B" w:rsidDel="00593933">
          <w:rPr>
            <w:rFonts w:ascii="Arial" w:hAnsi="Arial"/>
            <w:sz w:val="22"/>
            <w:szCs w:val="22"/>
          </w:rPr>
          <w:delText>Increased numbers</w:delText>
        </w:r>
        <w:r w:rsidR="007D7780" w:rsidRPr="00C867DC" w:rsidDel="00593933">
          <w:rPr>
            <w:rFonts w:ascii="Arial" w:hAnsi="Arial"/>
            <w:sz w:val="22"/>
            <w:szCs w:val="22"/>
          </w:rPr>
          <w:delText xml:space="preserve"> o</w:delText>
        </w:r>
        <w:r w:rsidR="003920CA" w:rsidRPr="00C867DC" w:rsidDel="00593933">
          <w:rPr>
            <w:rFonts w:ascii="Arial" w:hAnsi="Arial"/>
            <w:sz w:val="22"/>
            <w:szCs w:val="22"/>
          </w:rPr>
          <w:delText>f MFs</w:delText>
        </w:r>
        <w:r w:rsidR="007D7780" w:rsidRPr="00C867DC" w:rsidDel="00593933">
          <w:rPr>
            <w:rFonts w:ascii="Arial" w:hAnsi="Arial"/>
            <w:sz w:val="22"/>
            <w:szCs w:val="22"/>
          </w:rPr>
          <w:delText xml:space="preserve"> </w:delText>
        </w:r>
        <w:r w:rsidR="00BD4DCF" w:rsidRPr="00C867DC" w:rsidDel="00593933">
          <w:rPr>
            <w:rFonts w:ascii="Arial" w:hAnsi="Arial"/>
            <w:sz w:val="22"/>
            <w:szCs w:val="22"/>
          </w:rPr>
          <w:delText xml:space="preserve">in the inflamed colon </w:delText>
        </w:r>
        <w:r w:rsidR="0057215B" w:rsidDel="00593933">
          <w:rPr>
            <w:rFonts w:ascii="Arial" w:hAnsi="Arial"/>
            <w:sz w:val="22"/>
            <w:szCs w:val="22"/>
          </w:rPr>
          <w:delText>were</w:delText>
        </w:r>
        <w:r w:rsidR="00BD4DCF" w:rsidRPr="00C867DC" w:rsidDel="00593933">
          <w:rPr>
            <w:rFonts w:ascii="Arial" w:hAnsi="Arial"/>
            <w:sz w:val="22"/>
            <w:szCs w:val="22"/>
          </w:rPr>
          <w:delText xml:space="preserve"> observed </w:delText>
        </w:r>
        <w:r w:rsidR="003920CA" w:rsidRPr="00C867DC" w:rsidDel="00593933">
          <w:rPr>
            <w:rFonts w:ascii="Arial" w:hAnsi="Arial"/>
            <w:sz w:val="22"/>
            <w:szCs w:val="22"/>
          </w:rPr>
          <w:delText xml:space="preserve">in numerous </w:delText>
        </w:r>
        <w:r w:rsidR="0057215B" w:rsidDel="00593933">
          <w:rPr>
            <w:rFonts w:ascii="Arial" w:hAnsi="Arial"/>
            <w:sz w:val="22"/>
            <w:szCs w:val="22"/>
          </w:rPr>
          <w:delText xml:space="preserve">human </w:delText>
        </w:r>
        <w:r w:rsidR="003920CA" w:rsidRPr="00C867DC" w:rsidDel="00593933">
          <w:rPr>
            <w:rFonts w:ascii="Arial" w:hAnsi="Arial"/>
            <w:sz w:val="22"/>
            <w:szCs w:val="22"/>
          </w:rPr>
          <w:delText>studies {</w:delText>
        </w:r>
        <w:r w:rsidR="00021808" w:rsidRPr="00C867DC" w:rsidDel="00593933">
          <w:rPr>
            <w:rFonts w:ascii="Arial" w:hAnsi="Arial"/>
            <w:sz w:val="22"/>
            <w:szCs w:val="22"/>
          </w:rPr>
          <w:delText>refs</w:delText>
        </w:r>
        <w:r w:rsidR="003920CA" w:rsidRPr="00C867DC" w:rsidDel="00593933">
          <w:rPr>
            <w:rFonts w:ascii="Arial" w:hAnsi="Arial"/>
            <w:sz w:val="22"/>
            <w:szCs w:val="22"/>
          </w:rPr>
          <w:delText xml:space="preserve">}. </w:delText>
        </w:r>
        <w:r w:rsidR="00021808" w:rsidRPr="00C867DC" w:rsidDel="00593933">
          <w:rPr>
            <w:rFonts w:ascii="Arial" w:hAnsi="Arial" w:cs="Arial"/>
            <w:sz w:val="22"/>
            <w:szCs w:val="22"/>
          </w:rPr>
          <w:delText xml:space="preserve">Further, </w:delText>
        </w:r>
        <w:r w:rsidR="00021808" w:rsidRPr="00C867DC" w:rsidDel="00593933">
          <w:rPr>
            <w:rFonts w:ascii="Arial" w:hAnsi="Arial"/>
            <w:sz w:val="22"/>
            <w:szCs w:val="22"/>
          </w:rPr>
          <w:delText xml:space="preserve">it was shown that a positive response to anti-TNF therapy is associated with induction of apoptosis specifically in activated macrophages </w:delText>
        </w:r>
      </w:del>
      <w:del w:id="158" w:author="Microsoft Office User" w:date="2018-02-12T13:35:00Z">
        <w:r w:rsidR="00021808" w:rsidRPr="00C867DC" w:rsidDel="00B77091">
          <w:rPr>
            <w:rFonts w:ascii="Arial" w:hAnsi="Arial"/>
            <w:sz w:val="22"/>
            <w:szCs w:val="22"/>
          </w:rPr>
          <w:delText xml:space="preserve">{PMID: 11677207}. </w:delText>
        </w:r>
      </w:del>
      <w:del w:id="159" w:author="Microsoft Office User" w:date="2018-02-12T13:21:00Z">
        <w:r w:rsidR="00021808" w:rsidRPr="00C867DC" w:rsidDel="00593933">
          <w:rPr>
            <w:rFonts w:ascii="Arial" w:hAnsi="Arial"/>
            <w:sz w:val="22"/>
            <w:szCs w:val="22"/>
          </w:rPr>
          <w:delText>A</w:delText>
        </w:r>
        <w:r w:rsidR="00BD4DCF" w:rsidRPr="00C867DC" w:rsidDel="00593933">
          <w:rPr>
            <w:rFonts w:ascii="Arial" w:hAnsi="Arial"/>
            <w:sz w:val="22"/>
            <w:szCs w:val="22"/>
          </w:rPr>
          <w:delText xml:space="preserve"> </w:delText>
        </w:r>
      </w:del>
      <w:del w:id="160" w:author="Microsoft Office User" w:date="2018-02-12T13:35:00Z">
        <w:r w:rsidR="00BD4DCF" w:rsidRPr="00C867DC" w:rsidDel="00B77091">
          <w:rPr>
            <w:rFonts w:ascii="Arial" w:hAnsi="Arial"/>
            <w:sz w:val="22"/>
            <w:szCs w:val="22"/>
          </w:rPr>
          <w:delText>recent</w:delText>
        </w:r>
        <w:r w:rsidR="00211B2B" w:rsidRPr="00C867DC" w:rsidDel="00B77091">
          <w:rPr>
            <w:rFonts w:ascii="Arial" w:hAnsi="Arial" w:cs="Arial"/>
            <w:sz w:val="22"/>
            <w:szCs w:val="22"/>
          </w:rPr>
          <w:delText xml:space="preserve"> functional genomics network model </w:delText>
        </w:r>
        <w:r w:rsidR="003920CA" w:rsidRPr="00C867DC" w:rsidDel="00B77091">
          <w:rPr>
            <w:rFonts w:ascii="Arial" w:hAnsi="Arial" w:cs="Arial"/>
            <w:sz w:val="22"/>
            <w:szCs w:val="22"/>
          </w:rPr>
          <w:delText xml:space="preserve">of IBD </w:delText>
        </w:r>
        <w:r w:rsidR="00211B2B" w:rsidRPr="00C867DC" w:rsidDel="00B77091">
          <w:rPr>
            <w:rFonts w:ascii="Arial" w:hAnsi="Arial" w:cs="Arial"/>
            <w:sz w:val="22"/>
            <w:szCs w:val="22"/>
          </w:rPr>
          <w:delText>has identified a strong M</w:delText>
        </w:r>
        <w:r w:rsidR="00211B2B" w:rsidRPr="00C867DC" w:rsidDel="00B77091">
          <w:rPr>
            <w:rFonts w:ascii="Symbol" w:hAnsi="Symbol" w:cs="Arial"/>
            <w:sz w:val="22"/>
            <w:szCs w:val="22"/>
          </w:rPr>
          <w:delText></w:delText>
        </w:r>
        <w:r w:rsidR="00211B2B" w:rsidRPr="00C867DC" w:rsidDel="00B77091">
          <w:rPr>
            <w:rFonts w:ascii="Arial" w:hAnsi="Arial" w:cs="Arial"/>
            <w:sz w:val="22"/>
            <w:szCs w:val="22"/>
          </w:rPr>
          <w:delText xml:space="preserve"> component within human IBD key driver genes</w:delText>
        </w:r>
        <w:r w:rsidR="00BD4DCF" w:rsidRPr="00C867DC" w:rsidDel="00B77091">
          <w:rPr>
            <w:rFonts w:ascii="Arial" w:hAnsi="Arial" w:cs="Arial"/>
            <w:sz w:val="22"/>
            <w:szCs w:val="22"/>
          </w:rPr>
          <w:delText xml:space="preserve"> </w:delText>
        </w:r>
        <w:r w:rsidR="00BD4DCF" w:rsidRPr="00593933" w:rsidDel="00B77091">
          <w:rPr>
            <w:rFonts w:ascii="Arial" w:hAnsi="Arial" w:cs="Arial"/>
            <w:sz w:val="22"/>
            <w:szCs w:val="22"/>
            <w:highlight w:val="magenta"/>
            <w:rPrChange w:id="161" w:author="Microsoft Office User" w:date="2018-02-12T13:26:00Z">
              <w:rPr>
                <w:rFonts w:ascii="Arial" w:hAnsi="Arial" w:cs="Arial"/>
                <w:sz w:val="22"/>
                <w:szCs w:val="22"/>
              </w:rPr>
            </w:rPrChange>
          </w:rPr>
          <w:delText>{ref}</w:delText>
        </w:r>
        <w:r w:rsidR="00211B2B" w:rsidRPr="00593933" w:rsidDel="00B77091">
          <w:rPr>
            <w:rFonts w:ascii="Arial" w:hAnsi="Arial" w:cs="Arial"/>
            <w:sz w:val="22"/>
            <w:szCs w:val="22"/>
            <w:highlight w:val="magenta"/>
            <w:rPrChange w:id="162" w:author="Microsoft Office User" w:date="2018-02-12T13:26:00Z">
              <w:rPr>
                <w:rFonts w:ascii="Arial" w:hAnsi="Arial" w:cs="Arial"/>
                <w:sz w:val="22"/>
                <w:szCs w:val="22"/>
              </w:rPr>
            </w:rPrChange>
          </w:rPr>
          <w:delText>.</w:delText>
        </w:r>
      </w:del>
      <w:r w:rsidR="00BD4DCF" w:rsidRPr="00C867DC">
        <w:rPr>
          <w:rFonts w:ascii="Arial" w:hAnsi="Arial" w:cs="Arial"/>
          <w:sz w:val="22"/>
          <w:szCs w:val="22"/>
        </w:rPr>
        <w:t xml:space="preserve"> </w:t>
      </w:r>
      <w:del w:id="163" w:author="Microsoft Office User" w:date="2018-02-12T13:37:00Z">
        <w:r w:rsidR="00983213" w:rsidRPr="00C867DC" w:rsidDel="00B77091">
          <w:rPr>
            <w:rFonts w:ascii="Arial" w:hAnsi="Arial" w:cs="Arial"/>
            <w:sz w:val="22"/>
            <w:szCs w:val="22"/>
          </w:rPr>
          <w:delText>Increase in mucosal M</w:delText>
        </w:r>
        <w:r w:rsidR="00983213" w:rsidRPr="00C867DC" w:rsidDel="00B77091">
          <w:rPr>
            <w:rFonts w:ascii="Symbol" w:hAnsi="Symbol" w:cs="Arial"/>
            <w:sz w:val="22"/>
            <w:szCs w:val="22"/>
          </w:rPr>
          <w:delText></w:delText>
        </w:r>
        <w:r w:rsidR="00983213" w:rsidRPr="00C867DC" w:rsidDel="00B77091">
          <w:rPr>
            <w:rFonts w:ascii="Arial" w:hAnsi="Arial" w:cs="Arial"/>
            <w:sz w:val="22"/>
            <w:szCs w:val="22"/>
          </w:rPr>
          <w:delText xml:space="preserve">s found in pouchitis-affected mucosa </w:delText>
        </w:r>
        <w:r w:rsidR="00983213" w:rsidRPr="00C867DC" w:rsidDel="00B77091">
          <w:rPr>
            <w:rFonts w:ascii="Arial" w:hAnsi="Arial" w:cs="Arial"/>
            <w:sz w:val="22"/>
            <w:szCs w:val="22"/>
          </w:rPr>
          <w:fldChar w:fldCharType="begin"/>
        </w:r>
        <w:r w:rsidR="00983213" w:rsidRPr="00C867DC" w:rsidDel="00B77091">
          <w:rPr>
            <w:rFonts w:ascii="Arial" w:hAnsi="Arial" w:cs="Arial"/>
            <w:sz w:val="22"/>
            <w:szCs w:val="22"/>
          </w:rPr>
          <w:delInstrText xml:space="preserve"> ADDIN EN.CITE &lt;EndNote&gt;&lt;Cite&gt;&lt;Author&gt;de Silva&lt;/Author&gt;&lt;Year&gt;1991&lt;/Year&gt;&lt;RecNum&gt;2238&lt;/RecNum&gt;&lt;DisplayText&gt;(&lt;style face="italic"&gt;9&lt;/style&gt;)&lt;/DisplayText&gt;&lt;record&gt;&lt;rec-number&gt;2238&lt;/rec-number&gt;&lt;foreign-keys&gt;&lt;key app="EN" db-id="2aavzx2fyz2xfyeeffmvear6sad25edzs0ww" timestamp="1517609644"&gt;2238&lt;/key&gt;&lt;/foreign-keys&gt;&lt;ref-type name="Journal Article"&gt;17&lt;/ref-type&gt;&lt;contributors&gt;&lt;authors&gt;&lt;author&gt;de Silva, H. J.&lt;/author&gt;&lt;author&gt;Jones, M.&lt;/author&gt;&lt;author&gt;Prince, C.&lt;/author&gt;&lt;author&gt;Kettlewell, M.&lt;/author&gt;&lt;author&gt;Mortensen, N. J.&lt;/author&gt;&lt;author&gt;Jewell, D. P.&lt;/author&gt;&lt;/authors&gt;&lt;/contributors&gt;&lt;auth-address&gt;Department of Gastroenterology, John Radcliffe Hospital, Oxford.&lt;/auth-address&gt;&lt;titles&gt;&lt;title&gt;Lymphocyte and macrophage subpopulations in pelvic ileal pouches&lt;/title&gt;&lt;secondary-title&gt;Gut&lt;/secondary-title&gt;&lt;/titles&gt;&lt;periodical&gt;&lt;full-title&gt;Gut&lt;/full-title&gt;&lt;abbr-1&gt;Gut&lt;/abbr-1&gt;&lt;/periodical&gt;&lt;pages&gt;1160-5&lt;/pages&gt;&lt;volume&gt;32&lt;/volume&gt;&lt;number&gt;10&lt;/number&gt;&lt;edition&gt;1991/10/01&lt;/edition&gt;&lt;keywords&gt;&lt;keyword&gt;Adolescent&lt;/keyword&gt;&lt;keyword&gt;Adult&lt;/keyword&gt;&lt;keyword&gt;*Colectomy&lt;/keyword&gt;&lt;keyword&gt;Epithelium/pathology&lt;/keyword&gt;&lt;keyword&gt;Female&lt;/keyword&gt;&lt;keyword&gt;Humans&lt;/keyword&gt;&lt;keyword&gt;Ileitis/*pathology&lt;/keyword&gt;&lt;keyword&gt;Ileum/*pathology&lt;/keyword&gt;&lt;keyword&gt;Leukocyte Count&lt;/keyword&gt;&lt;keyword&gt;Macrophages/*pathology&lt;/keyword&gt;&lt;keyword&gt;Male&lt;/keyword&gt;&lt;keyword&gt;Middle Aged&lt;/keyword&gt;&lt;keyword&gt;Postoperative Complications/*pathology&lt;/keyword&gt;&lt;keyword&gt;Rectum/surgery&lt;/keyword&gt;&lt;keyword&gt;T-Lymphocyte Subsets/*pathology&lt;/keyword&gt;&lt;/keywords&gt;&lt;dates&gt;&lt;year&gt;1991&lt;/year&gt;&lt;pub-dates&gt;&lt;date&gt;Oct&lt;/date&gt;&lt;/pub-dates&gt;&lt;/dates&gt;&lt;isbn&gt;0017-5749 (Print)&amp;#xD;0017-5749 (Linking)&lt;/isbn&gt;&lt;accession-num&gt;1955171&lt;/accession-num&gt;&lt;urls&gt;&lt;related-urls&gt;&lt;url&gt;https://www.ncbi.nlm.nih.gov/pubmed/1955171&lt;/url&gt;&lt;/related-urls&gt;&lt;/urls&gt;&lt;custom2&gt;PMC1379378&lt;/custom2&gt;&lt;/record&gt;&lt;/Cite&gt;&lt;/EndNote&gt;</w:delInstrText>
        </w:r>
        <w:r w:rsidR="00983213" w:rsidRPr="00C867DC" w:rsidDel="00B77091">
          <w:rPr>
            <w:rFonts w:ascii="Arial" w:hAnsi="Arial" w:cs="Arial"/>
            <w:sz w:val="22"/>
            <w:szCs w:val="22"/>
          </w:rPr>
          <w:fldChar w:fldCharType="separate"/>
        </w:r>
        <w:r w:rsidR="00983213" w:rsidRPr="00C867DC" w:rsidDel="00B77091">
          <w:rPr>
            <w:rFonts w:ascii="Arial" w:hAnsi="Arial" w:cs="Arial"/>
            <w:noProof/>
            <w:sz w:val="22"/>
            <w:szCs w:val="22"/>
          </w:rPr>
          <w:delText>(</w:delText>
        </w:r>
        <w:r w:rsidR="00983213" w:rsidRPr="00C867DC" w:rsidDel="00B77091">
          <w:rPr>
            <w:rFonts w:ascii="Arial" w:hAnsi="Arial" w:cs="Arial"/>
            <w:i/>
            <w:noProof/>
            <w:sz w:val="22"/>
            <w:szCs w:val="22"/>
          </w:rPr>
          <w:delText>9</w:delText>
        </w:r>
        <w:r w:rsidR="00983213" w:rsidRPr="00C867DC" w:rsidDel="00B77091">
          <w:rPr>
            <w:rFonts w:ascii="Arial" w:hAnsi="Arial" w:cs="Arial"/>
            <w:noProof/>
            <w:sz w:val="22"/>
            <w:szCs w:val="22"/>
          </w:rPr>
          <w:delText>)</w:delText>
        </w:r>
        <w:r w:rsidR="00983213" w:rsidRPr="00C867DC" w:rsidDel="00B77091">
          <w:rPr>
            <w:rFonts w:ascii="Arial" w:hAnsi="Arial" w:cs="Arial"/>
            <w:sz w:val="22"/>
            <w:szCs w:val="22"/>
          </w:rPr>
          <w:fldChar w:fldCharType="end"/>
        </w:r>
        <w:r w:rsidR="00983213" w:rsidRPr="00C867DC" w:rsidDel="00B77091">
          <w:rPr>
            <w:rFonts w:ascii="Arial" w:hAnsi="Arial" w:cs="Arial"/>
            <w:sz w:val="22"/>
            <w:szCs w:val="22"/>
          </w:rPr>
          <w:delText xml:space="preserve"> suggests that M</w:delText>
        </w:r>
        <w:r w:rsidR="00983213" w:rsidRPr="00C867DC" w:rsidDel="00B77091">
          <w:rPr>
            <w:rFonts w:ascii="Symbol" w:hAnsi="Symbol" w:cs="Arial"/>
            <w:sz w:val="22"/>
            <w:szCs w:val="22"/>
          </w:rPr>
          <w:delText></w:delText>
        </w:r>
        <w:r w:rsidR="00983213" w:rsidRPr="00C867DC" w:rsidDel="00B77091">
          <w:rPr>
            <w:rFonts w:ascii="Arial" w:hAnsi="Arial" w:cs="Arial"/>
            <w:sz w:val="22"/>
            <w:szCs w:val="22"/>
          </w:rPr>
          <w:delText xml:space="preserve">s </w:delText>
        </w:r>
        <w:r w:rsidR="0057215B" w:rsidDel="00B77091">
          <w:rPr>
            <w:rFonts w:ascii="Arial" w:hAnsi="Arial" w:cs="Arial"/>
            <w:sz w:val="22"/>
            <w:szCs w:val="22"/>
          </w:rPr>
          <w:delText>can be</w:delText>
        </w:r>
        <w:r w:rsidR="00983213" w:rsidRPr="00C867DC" w:rsidDel="00B77091">
          <w:rPr>
            <w:rFonts w:ascii="Arial" w:hAnsi="Arial" w:cs="Arial"/>
            <w:sz w:val="22"/>
            <w:szCs w:val="22"/>
          </w:rPr>
          <w:delText xml:space="preserve"> also </w:delText>
        </w:r>
        <w:r w:rsidR="0057215B" w:rsidDel="00B77091">
          <w:rPr>
            <w:rFonts w:ascii="Arial" w:hAnsi="Arial" w:cs="Arial"/>
            <w:sz w:val="22"/>
            <w:szCs w:val="22"/>
          </w:rPr>
          <w:delText>a</w:delText>
        </w:r>
        <w:r w:rsidR="00983213" w:rsidRPr="00C867DC" w:rsidDel="00B77091">
          <w:rPr>
            <w:rFonts w:ascii="Arial" w:hAnsi="Arial" w:cs="Arial"/>
            <w:sz w:val="22"/>
            <w:szCs w:val="22"/>
          </w:rPr>
          <w:delText xml:space="preserve"> critical component of </w:delText>
        </w:r>
      </w:del>
      <w:del w:id="164" w:author="Microsoft Office User" w:date="2018-02-12T13:25:00Z">
        <w:r w:rsidR="00021808" w:rsidRPr="00C867DC" w:rsidDel="00593933">
          <w:rPr>
            <w:rFonts w:ascii="Arial" w:hAnsi="Arial" w:cs="Arial"/>
            <w:sz w:val="22"/>
            <w:szCs w:val="22"/>
          </w:rPr>
          <w:delText>this UC-like condition</w:delText>
        </w:r>
      </w:del>
      <w:del w:id="165" w:author="Microsoft Office User" w:date="2018-02-12T13:37:00Z">
        <w:r w:rsidR="00983213" w:rsidRPr="00C867DC" w:rsidDel="00B77091">
          <w:rPr>
            <w:rFonts w:ascii="Arial" w:hAnsi="Arial" w:cs="Arial"/>
            <w:sz w:val="22"/>
            <w:szCs w:val="22"/>
          </w:rPr>
          <w:delText>.</w:delText>
        </w:r>
        <w:r w:rsidR="00211B2B" w:rsidRPr="00C867DC" w:rsidDel="00B77091">
          <w:rPr>
            <w:rFonts w:ascii="Arial" w:hAnsi="Arial" w:cs="Arial"/>
            <w:sz w:val="22"/>
            <w:szCs w:val="22"/>
          </w:rPr>
          <w:delText xml:space="preserve"> </w:delText>
        </w:r>
        <w:r w:rsidR="00145667" w:rsidRPr="00C867DC" w:rsidDel="00B77091">
          <w:rPr>
            <w:rFonts w:ascii="Arial" w:hAnsi="Arial" w:cs="Arial"/>
            <w:sz w:val="22"/>
            <w:szCs w:val="22"/>
          </w:rPr>
          <w:delText xml:space="preserve"> </w:delText>
        </w:r>
      </w:del>
      <w:moveFromRangeStart w:id="166" w:author="Microsoft Office User" w:date="2018-02-12T13:37:00Z" w:name="move506206004"/>
      <w:moveFrom w:id="167" w:author="Microsoft Office User" w:date="2018-02-12T13:37:00Z">
        <w:r w:rsidR="006A70A3" w:rsidRPr="00C867DC" w:rsidDel="00B77091">
          <w:rPr>
            <w:rFonts w:ascii="Arial" w:hAnsi="Arial"/>
            <w:sz w:val="22"/>
            <w:szCs w:val="22"/>
          </w:rPr>
          <w:t>Paradoxically</w:t>
        </w:r>
        <w:r w:rsidR="00A82EFD" w:rsidRPr="00C867DC" w:rsidDel="00B77091">
          <w:rPr>
            <w:rFonts w:ascii="Arial" w:hAnsi="Arial"/>
            <w:sz w:val="22"/>
            <w:szCs w:val="22"/>
          </w:rPr>
          <w:t>, we</w:t>
        </w:r>
        <w:r w:rsidR="006A70A3" w:rsidRPr="00C867DC" w:rsidDel="00B77091">
          <w:rPr>
            <w:rFonts w:ascii="Arial" w:hAnsi="Arial"/>
            <w:sz w:val="22"/>
            <w:szCs w:val="22"/>
          </w:rPr>
          <w:t xml:space="preserve"> still</w:t>
        </w:r>
        <w:r w:rsidR="00A82EFD" w:rsidRPr="00C867DC" w:rsidDel="00B77091">
          <w:rPr>
            <w:rFonts w:ascii="Arial" w:hAnsi="Arial"/>
            <w:sz w:val="22"/>
            <w:szCs w:val="22"/>
          </w:rPr>
          <w:t xml:space="preserve"> know very little about which subpopulations of macrophage</w:t>
        </w:r>
        <w:r w:rsidR="00021808" w:rsidRPr="00C867DC" w:rsidDel="00B77091">
          <w:rPr>
            <w:rFonts w:ascii="Arial" w:hAnsi="Arial"/>
            <w:sz w:val="22"/>
            <w:szCs w:val="22"/>
          </w:rPr>
          <w:t>s</w:t>
        </w:r>
        <w:r w:rsidR="00A82EFD" w:rsidRPr="00C867DC" w:rsidDel="00B77091">
          <w:rPr>
            <w:rFonts w:ascii="Arial" w:hAnsi="Arial"/>
            <w:sz w:val="22"/>
            <w:szCs w:val="22"/>
          </w:rPr>
          <w:t xml:space="preserve"> reside in human large bowel and even less about which of those cell types are contributing to inflammation in UC</w:t>
        </w:r>
        <w:r w:rsidR="00506E45" w:rsidRPr="00C867DC" w:rsidDel="00B77091">
          <w:rPr>
            <w:rFonts w:ascii="Arial" w:hAnsi="Arial"/>
            <w:sz w:val="22"/>
            <w:szCs w:val="22"/>
          </w:rPr>
          <w:t xml:space="preserve"> requiring surgery</w:t>
        </w:r>
        <w:r w:rsidR="00171190" w:rsidRPr="00C867DC" w:rsidDel="00B77091">
          <w:rPr>
            <w:rFonts w:ascii="Arial" w:hAnsi="Arial"/>
            <w:sz w:val="22"/>
            <w:szCs w:val="22"/>
          </w:rPr>
          <w:t xml:space="preserve"> {PMID: 27243595}</w:t>
        </w:r>
        <w:r w:rsidR="00A82EFD" w:rsidRPr="00C867DC" w:rsidDel="00B77091">
          <w:rPr>
            <w:rFonts w:ascii="Arial" w:hAnsi="Arial"/>
            <w:sz w:val="22"/>
            <w:szCs w:val="22"/>
          </w:rPr>
          <w:t xml:space="preserve">. </w:t>
        </w:r>
      </w:moveFrom>
      <w:moveFromRangeStart w:id="168" w:author="Microsoft Office User" w:date="2018-02-12T13:27:00Z" w:name="move506205393"/>
      <w:moveFromRangeEnd w:id="166"/>
      <w:moveFrom w:id="169" w:author="Microsoft Office User" w:date="2018-02-12T13:27:00Z">
        <w:r w:rsidR="00C867DC" w:rsidRPr="00C867DC" w:rsidDel="00593933">
          <w:rPr>
            <w:rFonts w:ascii="Arial" w:hAnsi="Arial"/>
            <w:sz w:val="22"/>
            <w:szCs w:val="22"/>
          </w:rPr>
          <w:t>While</w:t>
        </w:r>
        <w:r w:rsidR="0057215B" w:rsidDel="00593933">
          <w:rPr>
            <w:rFonts w:ascii="Arial" w:hAnsi="Arial"/>
            <w:sz w:val="22"/>
            <w:szCs w:val="22"/>
          </w:rPr>
          <w:t xml:space="preserve"> many studies have used biopsies</w:t>
        </w:r>
        <w:r w:rsidR="008120A2" w:rsidRPr="00C867DC" w:rsidDel="00593933">
          <w:rPr>
            <w:rFonts w:ascii="Arial" w:hAnsi="Arial"/>
            <w:sz w:val="22"/>
            <w:szCs w:val="22"/>
          </w:rPr>
          <w:t xml:space="preserve">, </w:t>
        </w:r>
        <w:r w:rsidR="00506E45" w:rsidRPr="00C867DC" w:rsidDel="00593933">
          <w:rPr>
            <w:rFonts w:ascii="Arial" w:hAnsi="Arial"/>
            <w:sz w:val="22"/>
            <w:szCs w:val="22"/>
          </w:rPr>
          <w:t xml:space="preserve">this </w:t>
        </w:r>
        <w:r w:rsidR="00D03E59" w:rsidDel="00593933">
          <w:rPr>
            <w:rFonts w:ascii="Arial" w:hAnsi="Arial"/>
            <w:sz w:val="22"/>
            <w:szCs w:val="22"/>
          </w:rPr>
          <w:t>approach (differently from perioperative tissues)</w:t>
        </w:r>
        <w:r w:rsidR="00C867DC" w:rsidRPr="00C867DC" w:rsidDel="00593933">
          <w:rPr>
            <w:rFonts w:ascii="Arial" w:hAnsi="Arial"/>
            <w:sz w:val="22"/>
            <w:szCs w:val="22"/>
          </w:rPr>
          <w:t xml:space="preserve"> </w:t>
        </w:r>
        <w:r w:rsidR="00506E45" w:rsidRPr="00C867DC" w:rsidDel="00593933">
          <w:rPr>
            <w:rFonts w:ascii="Arial" w:hAnsi="Arial"/>
            <w:sz w:val="22"/>
            <w:szCs w:val="22"/>
          </w:rPr>
          <w:t>represent</w:t>
        </w:r>
        <w:r w:rsidR="00C867DC" w:rsidRPr="00C867DC" w:rsidDel="00593933">
          <w:rPr>
            <w:rFonts w:ascii="Arial" w:hAnsi="Arial"/>
            <w:sz w:val="22"/>
            <w:szCs w:val="22"/>
          </w:rPr>
          <w:t>s</w:t>
        </w:r>
        <w:r w:rsidR="00506E45" w:rsidRPr="00C867DC" w:rsidDel="00593933">
          <w:rPr>
            <w:rFonts w:ascii="Arial" w:hAnsi="Arial"/>
            <w:sz w:val="22"/>
            <w:szCs w:val="22"/>
          </w:rPr>
          <w:t xml:space="preserve"> a </w:t>
        </w:r>
        <w:r w:rsidR="008120A2" w:rsidRPr="00C867DC" w:rsidDel="00593933">
          <w:rPr>
            <w:rFonts w:ascii="Arial" w:hAnsi="Arial"/>
            <w:sz w:val="22"/>
            <w:szCs w:val="22"/>
          </w:rPr>
          <w:t>challeng</w:t>
        </w:r>
        <w:r w:rsidR="00506E45" w:rsidRPr="00C867DC" w:rsidDel="00593933">
          <w:rPr>
            <w:rFonts w:ascii="Arial" w:hAnsi="Arial"/>
            <w:sz w:val="22"/>
            <w:szCs w:val="22"/>
          </w:rPr>
          <w:t>e</w:t>
        </w:r>
        <w:r w:rsidR="008120A2" w:rsidRPr="00C867DC" w:rsidDel="00593933">
          <w:rPr>
            <w:rFonts w:ascii="Arial" w:hAnsi="Arial"/>
            <w:sz w:val="22"/>
            <w:szCs w:val="22"/>
          </w:rPr>
          <w:t xml:space="preserve"> </w:t>
        </w:r>
        <w:r w:rsidR="00C867DC" w:rsidRPr="00C867DC" w:rsidDel="00593933">
          <w:rPr>
            <w:rFonts w:ascii="Arial" w:hAnsi="Arial"/>
            <w:sz w:val="22"/>
            <w:szCs w:val="22"/>
          </w:rPr>
          <w:t xml:space="preserve">for </w:t>
        </w:r>
        <w:r w:rsidR="008120A2" w:rsidRPr="00C867DC" w:rsidDel="00593933">
          <w:rPr>
            <w:rFonts w:ascii="Arial" w:hAnsi="Arial"/>
            <w:sz w:val="22"/>
            <w:szCs w:val="22"/>
          </w:rPr>
          <w:t>obtain</w:t>
        </w:r>
        <w:r w:rsidR="00C867DC" w:rsidRPr="00C867DC" w:rsidDel="00593933">
          <w:rPr>
            <w:rFonts w:ascii="Arial" w:hAnsi="Arial"/>
            <w:sz w:val="22"/>
            <w:szCs w:val="22"/>
          </w:rPr>
          <w:t>ing</w:t>
        </w:r>
        <w:r w:rsidR="008120A2" w:rsidRPr="00C867DC" w:rsidDel="00593933">
          <w:rPr>
            <w:rFonts w:ascii="Arial" w:hAnsi="Arial"/>
            <w:sz w:val="22"/>
            <w:szCs w:val="22"/>
          </w:rPr>
          <w:t xml:space="preserve"> sufficient numbers of viable cells for functional subset characterizations.</w:t>
        </w:r>
        <w:r w:rsidR="0057215B" w:rsidDel="00593933">
          <w:rPr>
            <w:rFonts w:ascii="Arial" w:hAnsi="Arial"/>
            <w:sz w:val="22"/>
            <w:szCs w:val="22"/>
          </w:rPr>
          <w:t xml:space="preserve"> </w:t>
        </w:r>
        <w:r w:rsidR="00506E45" w:rsidRPr="00C867DC" w:rsidDel="00593933">
          <w:rPr>
            <w:rFonts w:ascii="Arial" w:hAnsi="Arial"/>
            <w:sz w:val="22"/>
            <w:szCs w:val="22"/>
          </w:rPr>
          <w:t xml:space="preserve">Additionally, despite the </w:t>
        </w:r>
        <w:r w:rsidR="000F29A9" w:rsidRPr="00C867DC" w:rsidDel="00593933">
          <w:rPr>
            <w:rFonts w:ascii="Arial" w:hAnsi="Arial"/>
            <w:sz w:val="22"/>
            <w:szCs w:val="22"/>
          </w:rPr>
          <w:t xml:space="preserve">consensus that </w:t>
        </w:r>
        <w:r w:rsidR="008120A2" w:rsidRPr="00C867DC" w:rsidDel="00593933">
          <w:rPr>
            <w:rFonts w:ascii="Arial" w:hAnsi="Arial"/>
            <w:sz w:val="22"/>
            <w:szCs w:val="22"/>
          </w:rPr>
          <w:t xml:space="preserve">colonic </w:t>
        </w:r>
        <w:r w:rsidR="000F29A9" w:rsidRPr="00C867DC" w:rsidDel="00593933">
          <w:rPr>
            <w:rFonts w:ascii="Arial" w:hAnsi="Arial"/>
            <w:sz w:val="22"/>
            <w:szCs w:val="22"/>
          </w:rPr>
          <w:t>microbiota plays</w:t>
        </w:r>
        <w:r w:rsidR="00187147" w:rsidRPr="00C867DC" w:rsidDel="00593933">
          <w:rPr>
            <w:rFonts w:ascii="Arial" w:hAnsi="Arial"/>
            <w:sz w:val="22"/>
            <w:szCs w:val="22"/>
          </w:rPr>
          <w:t xml:space="preserve"> an</w:t>
        </w:r>
        <w:r w:rsidR="000F29A9" w:rsidRPr="00C867DC" w:rsidDel="00593933">
          <w:rPr>
            <w:rFonts w:ascii="Arial" w:hAnsi="Arial"/>
            <w:sz w:val="22"/>
            <w:szCs w:val="22"/>
          </w:rPr>
          <w:t xml:space="preserve"> important role in UC</w:t>
        </w:r>
        <w:r w:rsidR="008120A2" w:rsidRPr="00C867DC" w:rsidDel="00593933">
          <w:rPr>
            <w:rFonts w:ascii="Arial" w:hAnsi="Arial"/>
            <w:sz w:val="22"/>
            <w:szCs w:val="22"/>
          </w:rPr>
          <w:t xml:space="preserve"> {refs}</w:t>
        </w:r>
        <w:r w:rsidR="00671C70" w:rsidRPr="00C867DC" w:rsidDel="00593933">
          <w:rPr>
            <w:rFonts w:ascii="Arial" w:hAnsi="Arial"/>
            <w:sz w:val="22"/>
            <w:szCs w:val="22"/>
          </w:rPr>
          <w:t xml:space="preserve">, information about which microbes </w:t>
        </w:r>
        <w:r w:rsidR="00C867DC" w:rsidRPr="00C867DC" w:rsidDel="00593933">
          <w:rPr>
            <w:rFonts w:ascii="Arial" w:hAnsi="Arial"/>
            <w:sz w:val="22"/>
            <w:szCs w:val="22"/>
          </w:rPr>
          <w:t>can be</w:t>
        </w:r>
        <w:r w:rsidR="00343A71" w:rsidRPr="00C867DC" w:rsidDel="00593933">
          <w:rPr>
            <w:rFonts w:ascii="Arial" w:hAnsi="Arial"/>
            <w:sz w:val="22"/>
            <w:szCs w:val="22"/>
          </w:rPr>
          <w:t xml:space="preserve"> </w:t>
        </w:r>
        <w:r w:rsidR="00671C70" w:rsidRPr="00C867DC" w:rsidDel="00593933">
          <w:rPr>
            <w:rFonts w:ascii="Arial" w:hAnsi="Arial"/>
            <w:sz w:val="22"/>
            <w:szCs w:val="22"/>
          </w:rPr>
          <w:t xml:space="preserve">driving activation of different types of </w:t>
        </w:r>
        <w:r w:rsidR="00343A71" w:rsidRPr="00C867DC" w:rsidDel="00593933">
          <w:rPr>
            <w:rFonts w:ascii="Arial" w:hAnsi="Arial"/>
            <w:sz w:val="22"/>
            <w:szCs w:val="22"/>
          </w:rPr>
          <w:t xml:space="preserve">gut </w:t>
        </w:r>
        <w:r w:rsidR="00671C70" w:rsidRPr="00C867DC" w:rsidDel="00593933">
          <w:rPr>
            <w:rFonts w:ascii="Arial" w:hAnsi="Arial"/>
            <w:sz w:val="22"/>
            <w:szCs w:val="22"/>
          </w:rPr>
          <w:t xml:space="preserve">macrophages is still missing. </w:t>
        </w:r>
      </w:moveFrom>
      <w:moveFromRangeEnd w:id="168"/>
    </w:p>
    <w:p w14:paraId="784E7F8E" w14:textId="531869EA" w:rsidR="00222BE9" w:rsidRPr="00C867DC" w:rsidRDefault="00222BE9" w:rsidP="0087596A">
      <w:pPr>
        <w:jc w:val="both"/>
        <w:rPr>
          <w:rFonts w:ascii="Arial" w:hAnsi="Arial"/>
          <w:b/>
          <w:i/>
          <w:sz w:val="22"/>
          <w:szCs w:val="22"/>
        </w:rPr>
      </w:pPr>
      <w:r w:rsidRPr="00C867DC">
        <w:rPr>
          <w:rFonts w:ascii="Arial" w:hAnsi="Arial"/>
          <w:b/>
          <w:i/>
          <w:sz w:val="22"/>
          <w:szCs w:val="22"/>
        </w:rPr>
        <w:t xml:space="preserve">Barrier 2: </w:t>
      </w:r>
      <w:r w:rsidR="00CF7389">
        <w:rPr>
          <w:rFonts w:ascii="Arial" w:hAnsi="Arial"/>
          <w:b/>
          <w:i/>
          <w:sz w:val="22"/>
          <w:szCs w:val="22"/>
        </w:rPr>
        <w:t>I</w:t>
      </w:r>
      <w:r w:rsidRPr="00C867DC">
        <w:rPr>
          <w:rFonts w:ascii="Arial" w:hAnsi="Arial"/>
          <w:b/>
          <w:i/>
          <w:sz w:val="22"/>
          <w:szCs w:val="22"/>
        </w:rPr>
        <w:t xml:space="preserve">nability to predict </w:t>
      </w:r>
      <w:r w:rsidR="00CF7389">
        <w:rPr>
          <w:rFonts w:ascii="Arial" w:hAnsi="Arial"/>
          <w:b/>
          <w:i/>
          <w:sz w:val="22"/>
          <w:szCs w:val="22"/>
        </w:rPr>
        <w:t>pouchitis after IPAA</w:t>
      </w:r>
    </w:p>
    <w:p w14:paraId="41BD9101" w14:textId="29FCFF6D" w:rsidR="006A6563" w:rsidRDefault="0087596A" w:rsidP="006A6563">
      <w:pPr>
        <w:spacing w:after="120" w:line="240" w:lineRule="exact"/>
        <w:jc w:val="both"/>
        <w:rPr>
          <w:ins w:id="170" w:author="Microsoft Office User" w:date="2018-02-12T14:02:00Z"/>
          <w:rFonts w:ascii="Helvetica" w:eastAsiaTheme="minorEastAsia" w:hAnsi="Helvetica" w:cs="Helvetica"/>
          <w:sz w:val="22"/>
          <w:szCs w:val="22"/>
        </w:rPr>
      </w:pPr>
      <w:r w:rsidRPr="00C867DC">
        <w:rPr>
          <w:rFonts w:ascii="Arial" w:hAnsi="Arial" w:cs="Arial"/>
          <w:sz w:val="22"/>
          <w:szCs w:val="22"/>
        </w:rPr>
        <w:t xml:space="preserve">Pouchitis can occur after IPAA construction for either UC or familial adenomatous polyposis. UC-associated pouchitis is much more frequent, </w:t>
      </w:r>
      <w:r w:rsidR="00CB7D30" w:rsidRPr="00C867DC">
        <w:rPr>
          <w:rFonts w:ascii="Arial" w:hAnsi="Arial" w:cs="Arial"/>
          <w:sz w:val="22"/>
          <w:szCs w:val="22"/>
        </w:rPr>
        <w:t>thus</w:t>
      </w:r>
      <w:r w:rsidR="00744AFE" w:rsidRPr="00C867DC">
        <w:rPr>
          <w:rFonts w:ascii="Arial" w:hAnsi="Arial" w:cs="Arial"/>
          <w:sz w:val="22"/>
          <w:szCs w:val="22"/>
        </w:rPr>
        <w:t xml:space="preserve">, </w:t>
      </w:r>
      <w:r w:rsidRPr="00C867DC">
        <w:rPr>
          <w:rFonts w:ascii="Arial" w:hAnsi="Arial" w:cs="Arial"/>
          <w:sz w:val="22"/>
          <w:szCs w:val="22"/>
        </w:rPr>
        <w:t xml:space="preserve">suggesting that it likely results from the patients’ immune dysregulation underlying </w:t>
      </w:r>
      <w:r w:rsidRPr="00C867DC">
        <w:rPr>
          <w:rFonts w:ascii="Arial" w:hAnsi="Arial"/>
          <w:sz w:val="22"/>
          <w:szCs w:val="22"/>
        </w:rPr>
        <w:t>their UC</w:t>
      </w:r>
      <w:r w:rsidRPr="00C867DC">
        <w:rPr>
          <w:rFonts w:ascii="Arial" w:hAnsi="Arial" w:cs="Arial"/>
          <w:sz w:val="22"/>
          <w:szCs w:val="22"/>
        </w:rPr>
        <w:t>.</w:t>
      </w:r>
      <w:r w:rsidRPr="00C867DC">
        <w:rPr>
          <w:rFonts w:ascii="Arial" w:hAnsi="Arial"/>
          <w:sz w:val="22"/>
          <w:szCs w:val="22"/>
        </w:rPr>
        <w:t xml:space="preserve"> </w:t>
      </w:r>
      <w:r w:rsidR="00972DF8" w:rsidRPr="00C867DC">
        <w:rPr>
          <w:rFonts w:ascii="Arial" w:hAnsi="Arial"/>
          <w:sz w:val="22"/>
          <w:szCs w:val="22"/>
        </w:rPr>
        <w:t>Indeed, s</w:t>
      </w:r>
      <w:r w:rsidRPr="00C867DC">
        <w:rPr>
          <w:rFonts w:ascii="Arial" w:hAnsi="Arial"/>
          <w:sz w:val="22"/>
          <w:szCs w:val="22"/>
        </w:rPr>
        <w:t xml:space="preserve">tudies of the microbiome and host gene expression in pouchitis detected the presence of dysbiosis </w:t>
      </w:r>
      <w:r w:rsidRPr="00C867DC">
        <w:rPr>
          <w:rFonts w:ascii="Arial" w:hAnsi="Arial"/>
          <w:sz w:val="22"/>
          <w:szCs w:val="22"/>
          <w:highlight w:val="magenta"/>
        </w:rPr>
        <w:t>(ref.)</w:t>
      </w:r>
      <w:r w:rsidRPr="00C867DC">
        <w:rPr>
          <w:rFonts w:ascii="Arial" w:hAnsi="Arial"/>
          <w:sz w:val="22"/>
          <w:szCs w:val="22"/>
        </w:rPr>
        <w:t xml:space="preserve"> and revealed that the transcripts of complement cascade and IL12 pathways were the most strongly associated with microbial shifts </w:t>
      </w:r>
      <w:r w:rsidRPr="00C867DC">
        <w:rPr>
          <w:rFonts w:ascii="Arial" w:hAnsi="Arial"/>
          <w:sz w:val="22"/>
          <w:szCs w:val="22"/>
          <w:highlight w:val="magenta"/>
        </w:rPr>
        <w:t>(ref.)</w:t>
      </w:r>
      <w:r w:rsidR="008120A2" w:rsidRPr="00C867DC">
        <w:rPr>
          <w:rFonts w:ascii="Arial" w:hAnsi="Arial"/>
          <w:sz w:val="22"/>
          <w:szCs w:val="22"/>
        </w:rPr>
        <w:t xml:space="preserve"> showing </w:t>
      </w:r>
      <w:r w:rsidR="0057215B">
        <w:rPr>
          <w:rFonts w:ascii="Arial" w:hAnsi="Arial"/>
          <w:sz w:val="22"/>
          <w:szCs w:val="22"/>
        </w:rPr>
        <w:t>its</w:t>
      </w:r>
      <w:r w:rsidR="008120A2" w:rsidRPr="00C867DC">
        <w:rPr>
          <w:rFonts w:ascii="Arial" w:hAnsi="Arial"/>
          <w:sz w:val="22"/>
          <w:szCs w:val="22"/>
        </w:rPr>
        <w:t xml:space="preserve"> similarity to UC.  In </w:t>
      </w:r>
      <w:r w:rsidR="00972DF8" w:rsidRPr="00C867DC">
        <w:rPr>
          <w:rFonts w:ascii="Arial" w:hAnsi="Arial"/>
          <w:sz w:val="22"/>
          <w:szCs w:val="22"/>
        </w:rPr>
        <w:t xml:space="preserve">contrast to UC, however, </w:t>
      </w:r>
      <w:r w:rsidR="00972DF8" w:rsidRPr="00C867DC">
        <w:rPr>
          <w:rFonts w:ascii="Arial" w:hAnsi="Arial"/>
          <w:sz w:val="22"/>
          <w:szCs w:val="22"/>
          <w:u w:val="single"/>
        </w:rPr>
        <w:t>prevention</w:t>
      </w:r>
      <w:r w:rsidR="005A17DD" w:rsidRPr="00C867DC">
        <w:rPr>
          <w:rFonts w:ascii="Arial" w:hAnsi="Arial"/>
          <w:sz w:val="22"/>
          <w:szCs w:val="22"/>
          <w:u w:val="single"/>
        </w:rPr>
        <w:t xml:space="preserve"> of</w:t>
      </w:r>
      <w:r w:rsidR="00972DF8" w:rsidRPr="00C867DC">
        <w:rPr>
          <w:rFonts w:ascii="Arial" w:hAnsi="Arial"/>
          <w:sz w:val="22"/>
          <w:szCs w:val="22"/>
          <w:u w:val="single"/>
        </w:rPr>
        <w:t xml:space="preserve"> pouchitis is possible</w:t>
      </w:r>
      <w:r w:rsidR="00972DF8" w:rsidRPr="00C867DC">
        <w:rPr>
          <w:rFonts w:ascii="Arial" w:hAnsi="Arial"/>
          <w:sz w:val="22"/>
          <w:szCs w:val="22"/>
        </w:rPr>
        <w:t xml:space="preserve"> and consists of several </w:t>
      </w:r>
      <w:r w:rsidR="00AC528F">
        <w:rPr>
          <w:rFonts w:ascii="Arial" w:hAnsi="Arial"/>
          <w:sz w:val="22"/>
          <w:szCs w:val="22"/>
        </w:rPr>
        <w:t xml:space="preserve">options ranging from </w:t>
      </w:r>
      <w:ins w:id="171" w:author="Microsoft Office User" w:date="2018-02-12T13:56:00Z">
        <w:r w:rsidR="00545E2B">
          <w:rPr>
            <w:rFonts w:ascii="Arial" w:hAnsi="Arial"/>
            <w:sz w:val="22"/>
            <w:szCs w:val="22"/>
          </w:rPr>
          <w:t xml:space="preserve">the use of </w:t>
        </w:r>
      </w:ins>
      <w:r w:rsidR="00AC528F">
        <w:rPr>
          <w:rFonts w:ascii="Arial" w:hAnsi="Arial"/>
          <w:sz w:val="22"/>
          <w:szCs w:val="22"/>
        </w:rPr>
        <w:t xml:space="preserve">probiotics, </w:t>
      </w:r>
      <w:ins w:id="172" w:author="Microsoft Office User" w:date="2018-02-12T13:56:00Z">
        <w:r w:rsidR="00545E2B">
          <w:rPr>
            <w:rFonts w:ascii="Arial" w:hAnsi="Arial"/>
            <w:sz w:val="22"/>
            <w:szCs w:val="22"/>
          </w:rPr>
          <w:t xml:space="preserve">antibiotics and </w:t>
        </w:r>
      </w:ins>
      <w:r w:rsidR="00EE39A1">
        <w:rPr>
          <w:rFonts w:ascii="Arial" w:hAnsi="Arial"/>
          <w:sz w:val="22"/>
          <w:szCs w:val="22"/>
        </w:rPr>
        <w:t>anti-inflammatory drugs</w:t>
      </w:r>
      <w:r w:rsidR="00972DF8" w:rsidRPr="00C867DC">
        <w:rPr>
          <w:rFonts w:ascii="Arial" w:hAnsi="Arial"/>
          <w:sz w:val="22"/>
          <w:szCs w:val="22"/>
        </w:rPr>
        <w:t xml:space="preserve"> to </w:t>
      </w:r>
      <w:ins w:id="173" w:author="Microsoft Office User" w:date="2018-02-12T13:56:00Z">
        <w:r w:rsidR="00545E2B">
          <w:rPr>
            <w:rFonts w:ascii="Arial" w:hAnsi="Arial"/>
            <w:sz w:val="22"/>
            <w:szCs w:val="22"/>
          </w:rPr>
          <w:t xml:space="preserve">the </w:t>
        </w:r>
      </w:ins>
      <w:del w:id="174" w:author="Microsoft Office User" w:date="2018-02-12T13:56:00Z">
        <w:r w:rsidR="00AC528F" w:rsidDel="00545E2B">
          <w:rPr>
            <w:rFonts w:ascii="Arial" w:hAnsi="Arial"/>
            <w:sz w:val="22"/>
            <w:szCs w:val="22"/>
          </w:rPr>
          <w:delText xml:space="preserve">the </w:delText>
        </w:r>
        <w:r w:rsidR="00972DF8" w:rsidRPr="00C867DC" w:rsidDel="00545E2B">
          <w:rPr>
            <w:rFonts w:ascii="Arial" w:hAnsi="Arial"/>
            <w:sz w:val="22"/>
            <w:szCs w:val="22"/>
          </w:rPr>
          <w:delText xml:space="preserve">entire </w:delText>
        </w:r>
      </w:del>
      <w:r w:rsidR="00972DF8" w:rsidRPr="00C867DC">
        <w:rPr>
          <w:rFonts w:ascii="Arial" w:hAnsi="Arial"/>
          <w:sz w:val="22"/>
          <w:szCs w:val="22"/>
        </w:rPr>
        <w:t>change</w:t>
      </w:r>
      <w:ins w:id="175" w:author="Microsoft Office User" w:date="2018-02-12T13:56:00Z">
        <w:r w:rsidR="00545E2B">
          <w:rPr>
            <w:rFonts w:ascii="Arial" w:hAnsi="Arial"/>
            <w:sz w:val="22"/>
            <w:szCs w:val="22"/>
          </w:rPr>
          <w:t>s</w:t>
        </w:r>
      </w:ins>
      <w:r w:rsidR="00972DF8" w:rsidRPr="00C867DC">
        <w:rPr>
          <w:rFonts w:ascii="Arial" w:hAnsi="Arial"/>
          <w:sz w:val="22"/>
          <w:szCs w:val="22"/>
        </w:rPr>
        <w:t xml:space="preserve"> in </w:t>
      </w:r>
      <w:r w:rsidR="00972DF8" w:rsidRPr="00C867DC">
        <w:rPr>
          <w:rFonts w:ascii="Helvetica" w:eastAsiaTheme="minorEastAsia" w:hAnsi="Helvetica" w:cs="Helvetica"/>
          <w:sz w:val="22"/>
          <w:szCs w:val="22"/>
        </w:rPr>
        <w:t>surgical str</w:t>
      </w:r>
      <w:r w:rsidR="00187147" w:rsidRPr="00C867DC">
        <w:rPr>
          <w:rFonts w:ascii="Helvetica" w:eastAsiaTheme="minorEastAsia" w:hAnsi="Helvetica" w:cs="Helvetica"/>
          <w:sz w:val="22"/>
          <w:szCs w:val="22"/>
        </w:rPr>
        <w:t xml:space="preserve">ategy (e.g., </w:t>
      </w:r>
      <w:r w:rsidR="00972DF8" w:rsidRPr="00C867DC">
        <w:rPr>
          <w:rFonts w:ascii="Helvetica" w:eastAsiaTheme="minorEastAsia" w:hAnsi="Helvetica" w:cs="Helvetica"/>
          <w:sz w:val="22"/>
          <w:szCs w:val="22"/>
        </w:rPr>
        <w:t>fecal diversion</w:t>
      </w:r>
      <w:r w:rsidR="00506E45" w:rsidRPr="00C867DC">
        <w:rPr>
          <w:rFonts w:ascii="Helvetica" w:eastAsiaTheme="minorEastAsia" w:hAnsi="Helvetica" w:cs="Helvetica"/>
          <w:sz w:val="22"/>
          <w:szCs w:val="22"/>
        </w:rPr>
        <w:t>, colostomy</w:t>
      </w:r>
      <w:r w:rsidR="00972DF8" w:rsidRPr="00C867DC">
        <w:rPr>
          <w:rFonts w:ascii="Helvetica" w:eastAsiaTheme="minorEastAsia" w:hAnsi="Helvetica" w:cs="Helvetica"/>
          <w:sz w:val="22"/>
          <w:szCs w:val="22"/>
        </w:rPr>
        <w:t>)</w:t>
      </w:r>
      <w:r w:rsidR="00FC1388">
        <w:rPr>
          <w:rFonts w:ascii="Helvetica" w:eastAsiaTheme="minorEastAsia" w:hAnsi="Helvetica" w:cs="Helvetica"/>
          <w:sz w:val="22"/>
          <w:szCs w:val="22"/>
        </w:rPr>
        <w:t xml:space="preserve"> {</w:t>
      </w:r>
      <w:r w:rsidR="00FC1388" w:rsidRPr="00FC1388">
        <w:rPr>
          <w:rFonts w:ascii="Helvetica" w:eastAsiaTheme="minorEastAsia" w:hAnsi="Helvetica" w:cs="Helvetica"/>
          <w:sz w:val="22"/>
          <w:szCs w:val="22"/>
          <w:highlight w:val="magenta"/>
        </w:rPr>
        <w:t>refs</w:t>
      </w:r>
      <w:r w:rsidR="00FC1388">
        <w:rPr>
          <w:rFonts w:ascii="Helvetica" w:eastAsiaTheme="minorEastAsia" w:hAnsi="Helvetica" w:cs="Helvetica"/>
          <w:sz w:val="22"/>
          <w:szCs w:val="22"/>
        </w:rPr>
        <w:t>}</w:t>
      </w:r>
      <w:r w:rsidR="00972DF8" w:rsidRPr="00C867DC">
        <w:rPr>
          <w:rFonts w:ascii="Helvetica" w:eastAsiaTheme="minorEastAsia" w:hAnsi="Helvetica" w:cs="Helvetica"/>
          <w:sz w:val="22"/>
          <w:szCs w:val="22"/>
        </w:rPr>
        <w:t>.</w:t>
      </w:r>
      <w:r w:rsidR="00506E45" w:rsidRPr="00C867DC">
        <w:rPr>
          <w:rFonts w:ascii="Helvetica" w:eastAsiaTheme="minorEastAsia" w:hAnsi="Helvetica" w:cs="Helvetica"/>
          <w:sz w:val="22"/>
          <w:szCs w:val="22"/>
        </w:rPr>
        <w:t xml:space="preserve"> </w:t>
      </w:r>
      <w:r w:rsidR="00744AFE" w:rsidRPr="00C867DC">
        <w:rPr>
          <w:rFonts w:ascii="Helvetica" w:eastAsiaTheme="minorEastAsia" w:hAnsi="Helvetica" w:cs="Helvetica"/>
          <w:sz w:val="22"/>
          <w:szCs w:val="22"/>
        </w:rPr>
        <w:t xml:space="preserve">Because these therapies </w:t>
      </w:r>
      <w:r w:rsidR="00AC528F">
        <w:rPr>
          <w:rFonts w:ascii="Helvetica" w:eastAsiaTheme="minorEastAsia" w:hAnsi="Helvetica" w:cs="Helvetica"/>
          <w:sz w:val="22"/>
          <w:szCs w:val="22"/>
        </w:rPr>
        <w:t>have</w:t>
      </w:r>
      <w:r w:rsidR="00744AFE" w:rsidRPr="00C867DC">
        <w:rPr>
          <w:rFonts w:ascii="Helvetica" w:eastAsiaTheme="minorEastAsia" w:hAnsi="Helvetica" w:cs="Helvetica"/>
          <w:sz w:val="22"/>
          <w:szCs w:val="22"/>
        </w:rPr>
        <w:t xml:space="preserve"> their own adverse effect</w:t>
      </w:r>
      <w:r w:rsidR="007F3BA9" w:rsidRPr="00C867DC">
        <w:rPr>
          <w:rFonts w:ascii="Helvetica" w:eastAsiaTheme="minorEastAsia" w:hAnsi="Helvetica" w:cs="Helvetica"/>
          <w:sz w:val="22"/>
          <w:szCs w:val="22"/>
        </w:rPr>
        <w:t>s</w:t>
      </w:r>
      <w:r w:rsidR="00744AFE" w:rsidRPr="00C867DC">
        <w:rPr>
          <w:rFonts w:ascii="Helvetica" w:eastAsiaTheme="minorEastAsia" w:hAnsi="Helvetica" w:cs="Helvetica"/>
          <w:sz w:val="22"/>
          <w:szCs w:val="22"/>
        </w:rPr>
        <w:t xml:space="preserve"> </w:t>
      </w:r>
      <w:r w:rsidR="00CF7389">
        <w:rPr>
          <w:rFonts w:ascii="Helvetica" w:eastAsiaTheme="minorEastAsia" w:hAnsi="Helvetica" w:cs="Helvetica"/>
          <w:sz w:val="22"/>
          <w:szCs w:val="22"/>
        </w:rPr>
        <w:t>impeding</w:t>
      </w:r>
      <w:r w:rsidR="00AC528F">
        <w:rPr>
          <w:rFonts w:ascii="Helvetica" w:eastAsiaTheme="minorEastAsia" w:hAnsi="Helvetica" w:cs="Helvetica"/>
          <w:sz w:val="22"/>
          <w:szCs w:val="22"/>
        </w:rPr>
        <w:t xml:space="preserve"> their use in all IPAA patients, identifying </w:t>
      </w:r>
      <w:r w:rsidR="00CF7389">
        <w:rPr>
          <w:rFonts w:ascii="Helvetica" w:eastAsiaTheme="minorEastAsia" w:hAnsi="Helvetica" w:cs="Helvetica"/>
          <w:sz w:val="22"/>
          <w:szCs w:val="22"/>
        </w:rPr>
        <w:t>patients</w:t>
      </w:r>
      <w:r w:rsidR="00AC528F">
        <w:rPr>
          <w:rFonts w:ascii="Helvetica" w:eastAsiaTheme="minorEastAsia" w:hAnsi="Helvetica" w:cs="Helvetica"/>
          <w:sz w:val="22"/>
          <w:szCs w:val="22"/>
        </w:rPr>
        <w:t xml:space="preserve"> at risk of pouchitis would help implement </w:t>
      </w:r>
      <w:del w:id="176" w:author="Microsoft Office User" w:date="2018-02-12T13:57:00Z">
        <w:r w:rsidR="00AC528F" w:rsidDel="00545E2B">
          <w:rPr>
            <w:rFonts w:ascii="Helvetica" w:eastAsiaTheme="minorEastAsia" w:hAnsi="Helvetica" w:cs="Helvetica"/>
            <w:sz w:val="22"/>
            <w:szCs w:val="22"/>
          </w:rPr>
          <w:delText xml:space="preserve">a </w:delText>
        </w:r>
      </w:del>
      <w:ins w:id="177" w:author="Microsoft Office User" w:date="2018-02-12T13:57:00Z">
        <w:r w:rsidR="00545E2B">
          <w:rPr>
            <w:rFonts w:ascii="Helvetica" w:eastAsiaTheme="minorEastAsia" w:hAnsi="Helvetica" w:cs="Helvetica"/>
            <w:sz w:val="22"/>
            <w:szCs w:val="22"/>
          </w:rPr>
          <w:t xml:space="preserve">its </w:t>
        </w:r>
      </w:ins>
      <w:r w:rsidR="00AC528F">
        <w:rPr>
          <w:rFonts w:ascii="Helvetica" w:eastAsiaTheme="minorEastAsia" w:hAnsi="Helvetica" w:cs="Helvetica"/>
          <w:sz w:val="22"/>
          <w:szCs w:val="22"/>
        </w:rPr>
        <w:t>targeted prophylaxis</w:t>
      </w:r>
      <w:del w:id="178" w:author="Microsoft Office User" w:date="2018-02-12T13:57:00Z">
        <w:r w:rsidR="00AC528F" w:rsidDel="00545E2B">
          <w:rPr>
            <w:rFonts w:ascii="Helvetica" w:eastAsiaTheme="minorEastAsia" w:hAnsi="Helvetica" w:cs="Helvetica"/>
            <w:sz w:val="22"/>
            <w:szCs w:val="22"/>
          </w:rPr>
          <w:delText xml:space="preserve"> of this </w:delText>
        </w:r>
        <w:r w:rsidR="00CF7389" w:rsidDel="00545E2B">
          <w:rPr>
            <w:rFonts w:ascii="Helvetica" w:eastAsiaTheme="minorEastAsia" w:hAnsi="Helvetica" w:cs="Helvetica"/>
            <w:sz w:val="22"/>
            <w:szCs w:val="22"/>
          </w:rPr>
          <w:delText>condition</w:delText>
        </w:r>
      </w:del>
      <w:r w:rsidR="00AC528F">
        <w:rPr>
          <w:rFonts w:ascii="Helvetica" w:eastAsiaTheme="minorEastAsia" w:hAnsi="Helvetica" w:cs="Helvetica"/>
          <w:sz w:val="22"/>
          <w:szCs w:val="22"/>
        </w:rPr>
        <w:t xml:space="preserve">. </w:t>
      </w:r>
      <w:ins w:id="179" w:author="Microsoft Office User" w:date="2018-02-12T14:03:00Z">
        <w:r w:rsidR="006A6563" w:rsidRPr="00CD5208">
          <w:rPr>
            <w:rFonts w:ascii="Arial" w:hAnsi="Arial"/>
            <w:color w:val="262626"/>
            <w:sz w:val="22"/>
            <w:szCs w:val="22"/>
          </w:rPr>
          <w:t xml:space="preserve">Thus, one study demonstrated that histological signs of inflammation in the terminal ileum at the time of IPAA procedure were significant predictors of pouchitis </w:t>
        </w:r>
        <w:r w:rsidR="006A6563" w:rsidRPr="00CD5208">
          <w:rPr>
            <w:rFonts w:ascii="Arial" w:hAnsi="Arial"/>
            <w:color w:val="262626"/>
            <w:sz w:val="22"/>
            <w:szCs w:val="22"/>
            <w:highlight w:val="magenta"/>
          </w:rPr>
          <w:t>(MS, Annals of Surgery, 1998)</w:t>
        </w:r>
        <w:r w:rsidR="006A6563" w:rsidRPr="00CD5208">
          <w:rPr>
            <w:rFonts w:ascii="Arial" w:hAnsi="Arial"/>
            <w:color w:val="262626"/>
            <w:sz w:val="22"/>
            <w:szCs w:val="22"/>
          </w:rPr>
          <w:t xml:space="preserve">. Other factors, such as polymorphism in key immune genes, presence of pANCA autoantibodies and microbe-specific (yeast </w:t>
        </w:r>
        <w:r w:rsidR="006A6563" w:rsidRPr="00CD5208">
          <w:rPr>
            <w:rFonts w:ascii="Arial" w:hAnsi="Arial"/>
            <w:i/>
            <w:color w:val="262626"/>
            <w:sz w:val="22"/>
            <w:szCs w:val="22"/>
          </w:rPr>
          <w:t>S. cerevisiae</w:t>
        </w:r>
        <w:r w:rsidR="006A6563" w:rsidRPr="00CD5208">
          <w:rPr>
            <w:rFonts w:ascii="Arial" w:hAnsi="Arial"/>
            <w:color w:val="262626"/>
            <w:sz w:val="22"/>
            <w:szCs w:val="22"/>
          </w:rPr>
          <w:t xml:space="preserve">, </w:t>
        </w:r>
        <w:r w:rsidR="006A6563" w:rsidRPr="00CD5208">
          <w:rPr>
            <w:rFonts w:ascii="Arial" w:hAnsi="Arial"/>
            <w:i/>
            <w:color w:val="262626"/>
            <w:sz w:val="22"/>
            <w:szCs w:val="22"/>
          </w:rPr>
          <w:t>Clostridium</w:t>
        </w:r>
        <w:r w:rsidR="006A6563" w:rsidRPr="00CD5208">
          <w:rPr>
            <w:rFonts w:ascii="Arial" w:hAnsi="Arial"/>
            <w:color w:val="262626"/>
            <w:sz w:val="22"/>
            <w:szCs w:val="22"/>
          </w:rPr>
          <w:t xml:space="preserve"> flagelin CBir1) antibodies, blood platelet counts, levels of serum albumin and fecal butyrate and bile acid, have been also tested as potential markers predictive of pouchitis, although with mixed results </w:t>
        </w:r>
        <w:r w:rsidR="006A6563" w:rsidRPr="00CD5208">
          <w:rPr>
            <w:rFonts w:ascii="Arial" w:hAnsi="Arial"/>
            <w:color w:val="262626"/>
            <w:sz w:val="22"/>
            <w:szCs w:val="22"/>
            <w:highlight w:val="magenta"/>
          </w:rPr>
          <w:t>(UN, Am. J. of Gatroenterology, 2009)</w:t>
        </w:r>
        <w:r w:rsidR="006A6563" w:rsidRPr="00CD5208">
          <w:rPr>
            <w:rFonts w:ascii="Arial" w:hAnsi="Arial"/>
            <w:color w:val="262626"/>
            <w:sz w:val="22"/>
            <w:szCs w:val="22"/>
          </w:rPr>
          <w:t>.</w:t>
        </w:r>
      </w:ins>
      <w:ins w:id="180" w:author="Microsoft Office User" w:date="2018-02-12T14:21:00Z">
        <w:r w:rsidR="00BA59EC" w:rsidRPr="00BA59EC">
          <w:rPr>
            <w:rFonts w:ascii="Helvetica" w:eastAsiaTheme="minorEastAsia" w:hAnsi="Helvetica" w:cs="Helvetica"/>
            <w:sz w:val="22"/>
            <w:szCs w:val="22"/>
          </w:rPr>
          <w:t xml:space="preserve"> </w:t>
        </w:r>
        <w:r w:rsidR="00BA59EC" w:rsidRPr="00C867DC">
          <w:rPr>
            <w:rFonts w:ascii="Helvetica" w:eastAsiaTheme="minorEastAsia" w:hAnsi="Helvetica" w:cs="Helvetica"/>
            <w:sz w:val="22"/>
            <w:szCs w:val="22"/>
          </w:rPr>
          <w:t>{</w:t>
        </w:r>
        <w:del w:id="181" w:author="Richard R" w:date="2018-02-12T14:29:00Z">
          <w:r w:rsidR="00BA59EC" w:rsidRPr="00C867DC" w:rsidDel="00E31B29">
            <w:rPr>
              <w:sz w:val="22"/>
              <w:szCs w:val="22"/>
            </w:rPr>
            <w:delText xml:space="preserve"> </w:delText>
          </w:r>
        </w:del>
        <w:r w:rsidR="00BA59EC" w:rsidRPr="00C867DC">
          <w:rPr>
            <w:rFonts w:ascii="Helvetica" w:eastAsiaTheme="minorEastAsia" w:hAnsi="Helvetica" w:cs="Helvetica"/>
            <w:sz w:val="22"/>
            <w:szCs w:val="22"/>
          </w:rPr>
          <w:t>PMID: 28662525}</w:t>
        </w:r>
      </w:ins>
      <w:r w:rsidR="00B343AB">
        <w:rPr>
          <w:rFonts w:ascii="Helvetica" w:eastAsiaTheme="minorEastAsia" w:hAnsi="Helvetica" w:cs="Helvetica"/>
          <w:sz w:val="22"/>
          <w:szCs w:val="22"/>
        </w:rPr>
        <w:fldChar w:fldCharType="begin"/>
      </w:r>
      <w:r w:rsidR="00B343AB">
        <w:rPr>
          <w:rFonts w:ascii="Helvetica" w:eastAsiaTheme="minorEastAsia" w:hAnsi="Helvetica" w:cs="Helvetica"/>
          <w:sz w:val="22"/>
          <w:szCs w:val="22"/>
        </w:rPr>
        <w:instrText xml:space="preserve"> ADDIN EN.CITE &lt;EndNote&gt;&lt;Cite ExcludeYear="1"&gt;&lt;Author&gt;Navaneethan&lt;/Author&gt;&lt;Year&gt;2009&lt;/Year&gt;&lt;RecNum&gt;108&lt;/RecNum&gt;&lt;DisplayText&gt;(&lt;style face="italic"&gt;11&lt;/style&gt;)&lt;/DisplayText&gt;&lt;record&gt;&lt;rec-number&gt;108&lt;/rec-number&gt;&lt;foreign-keys&gt;&lt;key app="EN" db-id="r09at99tk2z9vie5a5555r9i0st25xdaz59s" timestamp="1518475849"&gt;108&lt;/key&gt;&lt;/foreign-keys&gt;&lt;ref-type name="Book"&gt;6&lt;/ref-type&gt;&lt;contributors&gt;&lt;authors&gt;&lt;author&gt;Navaneethan, Udayakumar&lt;/author&gt;&lt;author&gt;Shen, Bo&lt;/author&gt;&lt;/authors&gt;&lt;/contributors&gt;&lt;titles&gt;&lt;title&gt;Laboratory tests for patients with ileal pouch-anal anastomosis: clinical utility in predicting, diagnosing, and monitoring pouch disorders&lt;/title&gt;&lt;/titles&gt;&lt;pages&gt;2606-15&lt;/pages&gt;&lt;volume&gt;104&lt;/volume&gt;&lt;number&gt;10&lt;/number&gt;&lt;dates&gt;&lt;year&gt;2009&lt;/year&gt;&lt;pub-dates&gt;&lt;date&gt;Oct&lt;/date&gt;&lt;/pub-dates&gt;&lt;/dates&gt;&lt;isbn&gt;1572-0241&lt;/isbn&gt;&lt;accession-num&gt;19603012 </w:instrText>
      </w:r>
      <w:r w:rsidR="00B343AB">
        <w:rPr>
          <w:rFonts w:ascii="Tahoma" w:eastAsiaTheme="minorEastAsia" w:hAnsi="Tahoma" w:cs="Tahoma"/>
          <w:sz w:val="22"/>
          <w:szCs w:val="22"/>
        </w:rPr>
        <w:instrText>﻿</w:instrText>
      </w:r>
      <w:r w:rsidR="00B343AB">
        <w:rPr>
          <w:rFonts w:ascii="Helvetica" w:eastAsiaTheme="minorEastAsia" w:hAnsi="Helvetica" w:cs="Helvetica"/>
          <w:sz w:val="22"/>
          <w:szCs w:val="22"/>
        </w:rPr>
        <w:instrText>%0 Journal Article&lt;/accession-num&gt;&lt;label&gt;navaneethan2009laboratory&lt;/label&gt;&lt;work-type&gt;journal article&lt;/work-type&gt;&lt;urls&gt;&lt;related-urls&gt;&lt;url&gt;http://dx.doi.org/10.1038/ajg.2009.392&lt;/url&gt;&lt;url&gt;http://www.ncbi.nlm.nih.gov/pubmed/19603012&lt;/url&gt;&lt;/related-urls&gt;&lt;/urls&gt;&lt;electronic-resource-num&gt;10.1038/ajg.2009.392&lt;/electronic-resource-num&gt;&lt;language&gt;eng&lt;/language&gt;&lt;/record&gt;&lt;/Cite&gt;&lt;/EndNote&gt;</w:instrText>
      </w:r>
      <w:r w:rsidR="00B343AB">
        <w:rPr>
          <w:rFonts w:ascii="Helvetica" w:eastAsiaTheme="minorEastAsia" w:hAnsi="Helvetica" w:cs="Helvetica"/>
          <w:sz w:val="22"/>
          <w:szCs w:val="22"/>
        </w:rPr>
        <w:fldChar w:fldCharType="separate"/>
      </w:r>
      <w:r w:rsidR="00B343AB">
        <w:rPr>
          <w:rFonts w:ascii="Helvetica" w:eastAsiaTheme="minorEastAsia" w:hAnsi="Helvetica" w:cs="Helvetica"/>
          <w:noProof/>
          <w:sz w:val="22"/>
          <w:szCs w:val="22"/>
        </w:rPr>
        <w:t>(</w:t>
      </w:r>
      <w:r w:rsidR="00B343AB" w:rsidRPr="00B343AB">
        <w:rPr>
          <w:rFonts w:ascii="Helvetica" w:eastAsiaTheme="minorEastAsia" w:hAnsi="Helvetica" w:cs="Helvetica"/>
          <w:i/>
          <w:noProof/>
          <w:sz w:val="22"/>
          <w:szCs w:val="22"/>
        </w:rPr>
        <w:t>11</w:t>
      </w:r>
      <w:r w:rsidR="00B343AB">
        <w:rPr>
          <w:rFonts w:ascii="Helvetica" w:eastAsiaTheme="minorEastAsia" w:hAnsi="Helvetica" w:cs="Helvetica"/>
          <w:noProof/>
          <w:sz w:val="22"/>
          <w:szCs w:val="22"/>
        </w:rPr>
        <w:t>)</w:t>
      </w:r>
      <w:r w:rsidR="00B343AB">
        <w:rPr>
          <w:rFonts w:ascii="Helvetica" w:eastAsiaTheme="minorEastAsia" w:hAnsi="Helvetica" w:cs="Helvetica"/>
          <w:sz w:val="22"/>
          <w:szCs w:val="22"/>
        </w:rPr>
        <w:fldChar w:fldCharType="end"/>
      </w:r>
      <w:ins w:id="182" w:author="Microsoft Office User" w:date="2018-02-12T14:21:00Z">
        <w:r w:rsidR="00BA59EC" w:rsidRPr="00C867DC">
          <w:rPr>
            <w:rFonts w:ascii="Helvetica" w:eastAsiaTheme="minorEastAsia" w:hAnsi="Helvetica" w:cs="Helvetica"/>
            <w:sz w:val="22"/>
            <w:szCs w:val="22"/>
          </w:rPr>
          <w:t xml:space="preserve">  {gut 2017}.</w:t>
        </w:r>
      </w:ins>
      <w:ins w:id="183" w:author="Microsoft Office User" w:date="2018-02-12T14:03:00Z">
        <w:r w:rsidR="006A6563" w:rsidRPr="00CD5208">
          <w:rPr>
            <w:rFonts w:ascii="Arial" w:hAnsi="Arial"/>
            <w:color w:val="262626"/>
            <w:sz w:val="22"/>
            <w:szCs w:val="22"/>
          </w:rPr>
          <w:t xml:space="preserve"> </w:t>
        </w:r>
        <w:commentRangeStart w:id="184"/>
        <w:r w:rsidR="006A6563" w:rsidRPr="00CD5208">
          <w:rPr>
            <w:rFonts w:ascii="Arial" w:hAnsi="Arial"/>
            <w:color w:val="262626"/>
            <w:sz w:val="22"/>
            <w:szCs w:val="22"/>
          </w:rPr>
          <w:t>Despite</w:t>
        </w:r>
        <w:commentRangeEnd w:id="184"/>
        <w:r w:rsidR="006A6563" w:rsidRPr="00CD5208">
          <w:rPr>
            <w:rStyle w:val="CommentReference"/>
            <w:sz w:val="22"/>
            <w:szCs w:val="22"/>
          </w:rPr>
          <w:commentReference w:id="184"/>
        </w:r>
        <w:r w:rsidR="006A6563" w:rsidRPr="00CD5208">
          <w:rPr>
            <w:rFonts w:ascii="Arial" w:hAnsi="Arial"/>
            <w:color w:val="262626"/>
            <w:sz w:val="22"/>
            <w:szCs w:val="22"/>
          </w:rPr>
          <w:t xml:space="preserve"> </w:t>
        </w:r>
      </w:ins>
      <w:ins w:id="185" w:author="Microsoft Office User" w:date="2018-02-12T16:27:00Z">
        <w:r w:rsidR="00E07B38">
          <w:rPr>
            <w:rFonts w:ascii="Arial" w:hAnsi="Arial"/>
            <w:color w:val="262626"/>
            <w:sz w:val="22"/>
            <w:szCs w:val="22"/>
          </w:rPr>
          <w:t>some success</w:t>
        </w:r>
      </w:ins>
      <w:ins w:id="186" w:author="Microsoft Office User" w:date="2018-02-12T14:03:00Z">
        <w:r w:rsidR="006A6563" w:rsidRPr="00CD5208">
          <w:rPr>
            <w:rFonts w:ascii="Arial" w:hAnsi="Arial"/>
            <w:color w:val="262626"/>
            <w:sz w:val="22"/>
            <w:szCs w:val="22"/>
          </w:rPr>
          <w:t xml:space="preserve">, </w:t>
        </w:r>
      </w:ins>
      <w:commentRangeStart w:id="187"/>
      <w:del w:id="188" w:author="Microsoft Office User" w:date="2018-02-12T14:04:00Z">
        <w:r w:rsidR="00AC528F" w:rsidDel="006A6563">
          <w:rPr>
            <w:rFonts w:ascii="Helvetica" w:eastAsiaTheme="minorEastAsia" w:hAnsi="Helvetica" w:cs="Helvetica"/>
            <w:sz w:val="22"/>
            <w:szCs w:val="22"/>
          </w:rPr>
          <w:delText xml:space="preserve">Although </w:delText>
        </w:r>
        <w:r w:rsidR="00A7678B" w:rsidDel="006A6563">
          <w:rPr>
            <w:rFonts w:ascii="Helvetica" w:eastAsiaTheme="minorEastAsia" w:hAnsi="Helvetica" w:cs="Helvetica"/>
            <w:sz w:val="22"/>
            <w:szCs w:val="22"/>
          </w:rPr>
          <w:delText>some</w:delText>
        </w:r>
        <w:r w:rsidR="00744AFE" w:rsidRPr="00C867DC" w:rsidDel="006A6563">
          <w:rPr>
            <w:rFonts w:ascii="Helvetica" w:eastAsiaTheme="minorEastAsia" w:hAnsi="Helvetica" w:cs="Helvetica"/>
            <w:sz w:val="22"/>
            <w:szCs w:val="22"/>
          </w:rPr>
          <w:delText xml:space="preserve"> studies </w:delText>
        </w:r>
        <w:r w:rsidR="00A7678B" w:rsidDel="006A6563">
          <w:rPr>
            <w:rFonts w:ascii="Helvetica" w:eastAsiaTheme="minorEastAsia" w:hAnsi="Helvetica" w:cs="Helvetica"/>
            <w:sz w:val="22"/>
            <w:szCs w:val="22"/>
          </w:rPr>
          <w:delText xml:space="preserve">have </w:delText>
        </w:r>
        <w:r w:rsidR="00AC528F" w:rsidDel="006A6563">
          <w:rPr>
            <w:rFonts w:ascii="Helvetica" w:eastAsiaTheme="minorEastAsia" w:hAnsi="Helvetica" w:cs="Helvetica"/>
            <w:sz w:val="22"/>
            <w:szCs w:val="22"/>
          </w:rPr>
          <w:delText>made attempts</w:delText>
        </w:r>
        <w:commentRangeEnd w:id="187"/>
        <w:r w:rsidR="007038CD" w:rsidDel="006A6563">
          <w:rPr>
            <w:rStyle w:val="CommentReference"/>
            <w:rFonts w:asciiTheme="minorHAnsi" w:hAnsiTheme="minorHAnsi" w:cstheme="minorBidi"/>
          </w:rPr>
          <w:commentReference w:id="187"/>
        </w:r>
        <w:r w:rsidR="00AC528F" w:rsidDel="006A6563">
          <w:rPr>
            <w:rFonts w:ascii="Helvetica" w:eastAsiaTheme="minorEastAsia" w:hAnsi="Helvetica" w:cs="Helvetica"/>
            <w:sz w:val="22"/>
            <w:szCs w:val="22"/>
          </w:rPr>
          <w:delText xml:space="preserve"> in this direction with </w:delText>
        </w:r>
        <w:r w:rsidR="00AC528F" w:rsidRPr="00AC528F" w:rsidDel="006A6563">
          <w:rPr>
            <w:rFonts w:ascii="Helvetica" w:eastAsiaTheme="minorEastAsia" w:hAnsi="Helvetica" w:cs="Helvetica"/>
            <w:sz w:val="22"/>
            <w:szCs w:val="22"/>
          </w:rPr>
          <w:delText xml:space="preserve">promising results, </w:delText>
        </w:r>
      </w:del>
      <w:r w:rsidR="00AC528F" w:rsidRPr="00FC1388">
        <w:rPr>
          <w:rFonts w:ascii="Helvetica" w:eastAsiaTheme="minorEastAsia" w:hAnsi="Helvetica" w:cs="Helvetica"/>
          <w:i/>
          <w:sz w:val="22"/>
          <w:szCs w:val="22"/>
          <w:u w:val="single"/>
        </w:rPr>
        <w:t xml:space="preserve">no </w:t>
      </w:r>
      <w:r w:rsidR="00AC528F" w:rsidRPr="00FC1388">
        <w:rPr>
          <w:rFonts w:ascii="Arial" w:hAnsi="Arial"/>
          <w:i/>
          <w:sz w:val="22"/>
          <w:szCs w:val="22"/>
          <w:u w:val="single"/>
        </w:rPr>
        <w:t xml:space="preserve">clinically usable biomarkers have been established </w:t>
      </w:r>
      <w:r w:rsidR="00A7678B" w:rsidRPr="00FC1388">
        <w:rPr>
          <w:rFonts w:ascii="Arial" w:hAnsi="Arial"/>
          <w:i/>
          <w:sz w:val="22"/>
          <w:szCs w:val="22"/>
          <w:u w:val="single"/>
        </w:rPr>
        <w:t>so</w:t>
      </w:r>
      <w:r w:rsidR="00CF7389" w:rsidRPr="00FC1388">
        <w:rPr>
          <w:rFonts w:ascii="Arial" w:hAnsi="Arial"/>
          <w:i/>
          <w:sz w:val="22"/>
          <w:szCs w:val="22"/>
          <w:u w:val="single"/>
        </w:rPr>
        <w:t xml:space="preserve"> far</w:t>
      </w:r>
      <w:del w:id="189" w:author="Microsoft Office User" w:date="2018-02-12T14:06:00Z">
        <w:r w:rsidR="00CF7389" w:rsidDel="006A6563">
          <w:rPr>
            <w:rFonts w:ascii="Arial" w:hAnsi="Arial"/>
            <w:sz w:val="22"/>
            <w:szCs w:val="22"/>
          </w:rPr>
          <w:delText xml:space="preserve"> </w:delText>
        </w:r>
        <w:r w:rsidR="00744AFE" w:rsidRPr="00C867DC" w:rsidDel="006A6563">
          <w:rPr>
            <w:rFonts w:ascii="Helvetica" w:eastAsiaTheme="minorEastAsia" w:hAnsi="Helvetica" w:cs="Helvetica"/>
            <w:sz w:val="22"/>
            <w:szCs w:val="22"/>
          </w:rPr>
          <w:delText>{refs}</w:delText>
        </w:r>
      </w:del>
      <w:r w:rsidR="00744AFE" w:rsidRPr="00C867DC">
        <w:rPr>
          <w:rFonts w:ascii="Helvetica" w:eastAsiaTheme="minorEastAsia" w:hAnsi="Helvetica" w:cs="Helvetica"/>
          <w:sz w:val="22"/>
          <w:szCs w:val="22"/>
        </w:rPr>
        <w:t xml:space="preserve">. </w:t>
      </w:r>
    </w:p>
    <w:p w14:paraId="05708530" w14:textId="355A234F" w:rsidR="004F2E29" w:rsidRPr="00C867DC" w:rsidDel="00210F2A" w:rsidRDefault="004F2E29">
      <w:pPr>
        <w:tabs>
          <w:tab w:val="left" w:pos="360"/>
        </w:tabs>
        <w:spacing w:after="120"/>
        <w:jc w:val="both"/>
        <w:rPr>
          <w:del w:id="190" w:author="Microsoft Office User" w:date="2018-02-12T13:50:00Z"/>
          <w:rFonts w:ascii="Arial" w:hAnsi="Arial" w:cs="Arial"/>
          <w:sz w:val="22"/>
          <w:szCs w:val="22"/>
        </w:rPr>
        <w:pPrChange w:id="191" w:author="Microsoft Office User" w:date="2018-02-12T13:50:00Z">
          <w:pPr>
            <w:tabs>
              <w:tab w:val="left" w:pos="360"/>
            </w:tabs>
            <w:jc w:val="both"/>
          </w:pPr>
        </w:pPrChange>
      </w:pPr>
    </w:p>
    <w:p w14:paraId="5CFB502F" w14:textId="150916FB" w:rsidR="00071770" w:rsidRPr="00C867DC" w:rsidDel="006A6563" w:rsidRDefault="00071770">
      <w:pPr>
        <w:tabs>
          <w:tab w:val="left" w:pos="360"/>
        </w:tabs>
        <w:spacing w:after="120"/>
        <w:jc w:val="both"/>
        <w:rPr>
          <w:del w:id="192" w:author="Microsoft Office User" w:date="2018-02-12T14:06:00Z"/>
          <w:rFonts w:ascii="Arial" w:hAnsi="Arial" w:cs="Arial"/>
          <w:b/>
          <w:bCs/>
          <w:sz w:val="22"/>
          <w:szCs w:val="22"/>
        </w:rPr>
        <w:pPrChange w:id="193" w:author="Microsoft Office User" w:date="2018-02-12T13:50:00Z">
          <w:pPr>
            <w:jc w:val="both"/>
          </w:pPr>
        </w:pPrChange>
      </w:pPr>
    </w:p>
    <w:p w14:paraId="351255C9" w14:textId="008A841F" w:rsidR="00222BE9" w:rsidRPr="00C867DC" w:rsidRDefault="00222BE9" w:rsidP="0087596A">
      <w:pPr>
        <w:jc w:val="both"/>
        <w:rPr>
          <w:rFonts w:ascii="Arial" w:hAnsi="Arial" w:cs="Arial"/>
          <w:b/>
          <w:bCs/>
          <w:sz w:val="22"/>
          <w:szCs w:val="22"/>
        </w:rPr>
      </w:pPr>
      <w:r w:rsidRPr="00C867DC">
        <w:rPr>
          <w:rFonts w:ascii="Arial" w:hAnsi="Arial" w:cs="Arial"/>
          <w:b/>
          <w:bCs/>
          <w:sz w:val="22"/>
          <w:szCs w:val="22"/>
        </w:rPr>
        <w:t xml:space="preserve">Steps toward the improvement of scientific knowledge. </w:t>
      </w:r>
    </w:p>
    <w:p w14:paraId="1B71DD75" w14:textId="03DCE8EA" w:rsidR="00222BE9" w:rsidRPr="00C867DC" w:rsidRDefault="00222BE9" w:rsidP="0087596A">
      <w:pPr>
        <w:tabs>
          <w:tab w:val="left" w:pos="360"/>
        </w:tabs>
        <w:jc w:val="both"/>
        <w:rPr>
          <w:rFonts w:ascii="Arial" w:hAnsi="Arial" w:cs="Arial"/>
          <w:sz w:val="22"/>
          <w:szCs w:val="22"/>
        </w:rPr>
      </w:pPr>
      <w:r w:rsidRPr="00C867DC">
        <w:rPr>
          <w:rFonts w:ascii="Arial" w:hAnsi="Arial"/>
          <w:b/>
          <w:i/>
          <w:sz w:val="22"/>
          <w:szCs w:val="22"/>
        </w:rPr>
        <w:t>Step 1.</w:t>
      </w:r>
      <w:r w:rsidRPr="00C867DC">
        <w:rPr>
          <w:rFonts w:ascii="Arial" w:hAnsi="Arial"/>
          <w:i/>
          <w:sz w:val="22"/>
          <w:szCs w:val="22"/>
        </w:rPr>
        <w:t xml:space="preserve"> </w:t>
      </w:r>
      <w:r w:rsidR="00EE39A1">
        <w:rPr>
          <w:rFonts w:ascii="Arial" w:hAnsi="Arial"/>
          <w:b/>
          <w:i/>
          <w:sz w:val="22"/>
          <w:szCs w:val="22"/>
        </w:rPr>
        <w:t>Characterizing</w:t>
      </w:r>
      <w:r w:rsidRPr="00C867DC">
        <w:rPr>
          <w:rFonts w:ascii="Arial" w:hAnsi="Arial"/>
          <w:b/>
          <w:i/>
          <w:sz w:val="22"/>
          <w:szCs w:val="22"/>
        </w:rPr>
        <w:t xml:space="preserve"> diversity and functional specialization of </w:t>
      </w:r>
      <w:ins w:id="194" w:author="Microsoft Office User" w:date="2018-02-12T14:10:00Z">
        <w:r w:rsidR="00153F09">
          <w:rPr>
            <w:rFonts w:ascii="Arial" w:hAnsi="Arial"/>
            <w:b/>
            <w:i/>
            <w:sz w:val="22"/>
            <w:szCs w:val="22"/>
          </w:rPr>
          <w:t>Mf</w:t>
        </w:r>
      </w:ins>
      <w:del w:id="195" w:author="Microsoft Office User" w:date="2018-02-12T14:10:00Z">
        <w:r w:rsidRPr="00C867DC" w:rsidDel="00153F09">
          <w:rPr>
            <w:rFonts w:ascii="Arial" w:hAnsi="Arial"/>
            <w:b/>
            <w:i/>
            <w:sz w:val="22"/>
            <w:szCs w:val="22"/>
          </w:rPr>
          <w:delText>macrophage</w:delText>
        </w:r>
      </w:del>
      <w:r w:rsidRPr="00C867DC">
        <w:rPr>
          <w:rFonts w:ascii="Arial" w:hAnsi="Arial"/>
          <w:b/>
          <w:i/>
          <w:sz w:val="22"/>
          <w:szCs w:val="22"/>
        </w:rPr>
        <w:t>s in UC-affected intestine</w:t>
      </w:r>
      <w:del w:id="196" w:author="Microsoft Office User" w:date="2018-02-12T14:09:00Z">
        <w:r w:rsidRPr="00C867DC" w:rsidDel="006A6563">
          <w:rPr>
            <w:rFonts w:ascii="Arial" w:hAnsi="Arial"/>
            <w:b/>
            <w:i/>
            <w:sz w:val="22"/>
            <w:szCs w:val="22"/>
          </w:rPr>
          <w:delText>.</w:delText>
        </w:r>
      </w:del>
      <w:r w:rsidRPr="00C867DC">
        <w:rPr>
          <w:rFonts w:ascii="Arial" w:hAnsi="Arial"/>
          <w:b/>
          <w:i/>
          <w:sz w:val="22"/>
          <w:szCs w:val="22"/>
        </w:rPr>
        <w:t xml:space="preserve"> </w:t>
      </w:r>
      <w:del w:id="197" w:author="Microsoft Office User" w:date="2018-02-12T14:08:00Z">
        <w:r w:rsidRPr="00C867DC" w:rsidDel="006A6563">
          <w:rPr>
            <w:rFonts w:ascii="Arial" w:hAnsi="Arial" w:cs="Arial"/>
            <w:sz w:val="22"/>
            <w:szCs w:val="22"/>
          </w:rPr>
          <w:delText xml:space="preserve">Mouse studies have demonstrated that </w:delText>
        </w:r>
        <w:r w:rsidRPr="006A6563" w:rsidDel="006A6563">
          <w:rPr>
            <w:rFonts w:ascii="Arial" w:hAnsi="Arial" w:cs="Arial"/>
            <w:bCs/>
            <w:sz w:val="22"/>
            <w:szCs w:val="22"/>
            <w:rPrChange w:id="198" w:author="Microsoft Office User" w:date="2018-02-12T14:07:00Z">
              <w:rPr>
                <w:rFonts w:ascii="Arial" w:hAnsi="Arial" w:cs="Arial"/>
                <w:b/>
                <w:bCs/>
                <w:sz w:val="22"/>
                <w:szCs w:val="22"/>
              </w:rPr>
            </w:rPrChange>
          </w:rPr>
          <w:delText xml:space="preserve">mucosal </w:delText>
        </w:r>
      </w:del>
      <w:del w:id="199" w:author="Microsoft Office User" w:date="2018-02-12T14:06:00Z">
        <w:r w:rsidRPr="006A6563" w:rsidDel="006A6563">
          <w:rPr>
            <w:rFonts w:ascii="Arial" w:hAnsi="Arial" w:cs="Arial"/>
            <w:bCs/>
            <w:sz w:val="22"/>
            <w:szCs w:val="22"/>
            <w:rPrChange w:id="200" w:author="Microsoft Office User" w:date="2018-02-12T14:07:00Z">
              <w:rPr>
                <w:rFonts w:ascii="Arial" w:hAnsi="Arial" w:cs="Arial"/>
                <w:b/>
                <w:bCs/>
                <w:sz w:val="22"/>
                <w:szCs w:val="22"/>
              </w:rPr>
            </w:rPrChange>
          </w:rPr>
          <w:delText>macrophages</w:delText>
        </w:r>
        <w:r w:rsidRPr="006A6563" w:rsidDel="006A6563">
          <w:rPr>
            <w:rFonts w:ascii="Arial" w:hAnsi="Arial" w:cs="Arial"/>
            <w:sz w:val="22"/>
            <w:szCs w:val="22"/>
            <w:rPrChange w:id="201" w:author="Microsoft Office User" w:date="2018-02-12T14:07:00Z">
              <w:rPr>
                <w:rFonts w:ascii="Arial" w:hAnsi="Arial" w:cs="Arial"/>
                <w:b/>
                <w:sz w:val="22"/>
                <w:szCs w:val="22"/>
              </w:rPr>
            </w:rPrChange>
          </w:rPr>
          <w:delText xml:space="preserve"> (</w:delText>
        </w:r>
      </w:del>
      <w:del w:id="202" w:author="Microsoft Office User" w:date="2018-02-12T14:08:00Z">
        <w:r w:rsidRPr="006A6563" w:rsidDel="006A6563">
          <w:rPr>
            <w:rFonts w:ascii="Arial" w:hAnsi="Arial" w:cs="Arial"/>
            <w:sz w:val="22"/>
            <w:szCs w:val="22"/>
            <w:rPrChange w:id="203" w:author="Microsoft Office User" w:date="2018-02-12T14:07:00Z">
              <w:rPr>
                <w:rFonts w:ascii="Arial" w:hAnsi="Arial" w:cs="Arial"/>
                <w:b/>
                <w:sz w:val="22"/>
                <w:szCs w:val="22"/>
              </w:rPr>
            </w:rPrChange>
          </w:rPr>
          <w:delText>M</w:delText>
        </w:r>
        <w:r w:rsidRPr="006A6563" w:rsidDel="006A6563">
          <w:rPr>
            <w:rFonts w:ascii="Symbol" w:hAnsi="Symbol" w:cs="Arial"/>
            <w:sz w:val="22"/>
            <w:szCs w:val="22"/>
            <w:rPrChange w:id="204" w:author="Microsoft Office User" w:date="2018-02-12T14:07:00Z">
              <w:rPr>
                <w:rFonts w:ascii="Symbol" w:hAnsi="Symbol" w:cs="Arial"/>
                <w:b/>
                <w:sz w:val="22"/>
                <w:szCs w:val="22"/>
              </w:rPr>
            </w:rPrChange>
          </w:rPr>
          <w:delText></w:delText>
        </w:r>
        <w:r w:rsidRPr="006A6563" w:rsidDel="006A6563">
          <w:rPr>
            <w:rFonts w:ascii="Arial" w:hAnsi="Arial" w:cs="Arial"/>
            <w:sz w:val="22"/>
            <w:szCs w:val="22"/>
            <w:rPrChange w:id="205" w:author="Microsoft Office User" w:date="2018-02-12T14:07:00Z">
              <w:rPr>
                <w:rFonts w:ascii="Arial" w:hAnsi="Arial" w:cs="Arial"/>
                <w:b/>
                <w:sz w:val="22"/>
                <w:szCs w:val="22"/>
              </w:rPr>
            </w:rPrChange>
          </w:rPr>
          <w:delText>s</w:delText>
        </w:r>
      </w:del>
      <w:del w:id="206" w:author="Microsoft Office User" w:date="2018-02-12T14:06:00Z">
        <w:r w:rsidRPr="006A6563" w:rsidDel="006A6563">
          <w:rPr>
            <w:rFonts w:ascii="Arial" w:hAnsi="Arial" w:cs="Arial"/>
            <w:sz w:val="22"/>
            <w:szCs w:val="22"/>
            <w:rPrChange w:id="207" w:author="Microsoft Office User" w:date="2018-02-12T14:07:00Z">
              <w:rPr>
                <w:rFonts w:ascii="Arial" w:hAnsi="Arial" w:cs="Arial"/>
                <w:b/>
                <w:sz w:val="22"/>
                <w:szCs w:val="22"/>
              </w:rPr>
            </w:rPrChange>
          </w:rPr>
          <w:delText>)</w:delText>
        </w:r>
      </w:del>
      <w:del w:id="208" w:author="Microsoft Office User" w:date="2018-02-12T14:08:00Z">
        <w:r w:rsidRPr="006A6563" w:rsidDel="006A6563">
          <w:rPr>
            <w:rFonts w:ascii="Arial" w:hAnsi="Arial" w:cs="Arial"/>
            <w:sz w:val="22"/>
            <w:szCs w:val="22"/>
          </w:rPr>
          <w:delText>,</w:delText>
        </w:r>
        <w:r w:rsidRPr="00C867DC" w:rsidDel="006A6563">
          <w:rPr>
            <w:rFonts w:ascii="Arial" w:hAnsi="Arial" w:cs="Arial"/>
            <w:sz w:val="22"/>
            <w:szCs w:val="22"/>
          </w:rPr>
          <w:delText xml:space="preserve"> sentinels of intestinal homeostasis, significantly contribute to inappropriate inflammatory response</w:delText>
        </w:r>
        <w:r w:rsidR="00071770" w:rsidRPr="00C867DC" w:rsidDel="006A6563">
          <w:rPr>
            <w:rFonts w:ascii="Arial" w:hAnsi="Arial" w:cs="Arial"/>
            <w:sz w:val="22"/>
            <w:szCs w:val="22"/>
          </w:rPr>
          <w:delText>s</w:delText>
        </w:r>
        <w:r w:rsidRPr="00C867DC" w:rsidDel="006A6563">
          <w:rPr>
            <w:rFonts w:ascii="Arial" w:hAnsi="Arial" w:cs="Arial"/>
            <w:sz w:val="22"/>
            <w:szCs w:val="22"/>
          </w:rPr>
          <w:delText xml:space="preserve"> in </w:delText>
        </w:r>
        <w:r w:rsidR="00071770" w:rsidRPr="00C867DC" w:rsidDel="006A6563">
          <w:rPr>
            <w:rFonts w:ascii="Arial" w:hAnsi="Arial" w:cs="Arial"/>
            <w:sz w:val="22"/>
            <w:szCs w:val="22"/>
          </w:rPr>
          <w:delText>colitis</w:delText>
        </w:r>
        <w:r w:rsidRPr="00C867DC" w:rsidDel="006A6563">
          <w:rPr>
            <w:rFonts w:ascii="Arial" w:hAnsi="Arial" w:cs="Arial"/>
            <w:sz w:val="22"/>
            <w:szCs w:val="22"/>
          </w:rPr>
          <w:delText>.</w:delText>
        </w:r>
        <w:r w:rsidR="00071770" w:rsidRPr="00C867DC" w:rsidDel="006A6563">
          <w:rPr>
            <w:rFonts w:ascii="Arial" w:hAnsi="Arial" w:cs="Arial"/>
            <w:sz w:val="22"/>
            <w:szCs w:val="22"/>
          </w:rPr>
          <w:delText xml:space="preserve"> </w:delText>
        </w:r>
      </w:del>
      <w:moveFromRangeStart w:id="209" w:author="Microsoft Office User" w:date="2018-02-12T14:09:00Z" w:name="move506207875"/>
      <w:moveFrom w:id="210" w:author="Microsoft Office User" w:date="2018-02-12T14:09:00Z">
        <w:r w:rsidR="00071770" w:rsidRPr="00C867DC" w:rsidDel="006A6563">
          <w:rPr>
            <w:rFonts w:ascii="Arial" w:hAnsi="Arial" w:cs="Arial"/>
            <w:sz w:val="22"/>
            <w:szCs w:val="22"/>
          </w:rPr>
          <w:t>G</w:t>
        </w:r>
        <w:r w:rsidRPr="00C867DC" w:rsidDel="006A6563">
          <w:rPr>
            <w:rFonts w:ascii="Arial" w:hAnsi="Arial" w:cs="Arial"/>
            <w:sz w:val="22"/>
            <w:szCs w:val="22"/>
          </w:rPr>
          <w:t>ut inflammation and microbial stimulation alter homeostasis of mucosal M</w:t>
        </w:r>
        <w:r w:rsidRPr="00C867DC" w:rsidDel="006A6563">
          <w:rPr>
            <w:rFonts w:ascii="Symbol" w:hAnsi="Symbol" w:cs="Arial"/>
            <w:sz w:val="22"/>
            <w:szCs w:val="22"/>
          </w:rPr>
          <w:t></w:t>
        </w:r>
        <w:r w:rsidRPr="00C867DC" w:rsidDel="006A6563">
          <w:rPr>
            <w:rFonts w:ascii="Arial" w:hAnsi="Arial" w:cs="Arial"/>
            <w:sz w:val="22"/>
            <w:szCs w:val="22"/>
          </w:rPr>
          <w:t xml:space="preserve">s by increasing their number, phenotype and function, including their production of pro- and anti-inflammatory cytokines. </w:t>
        </w:r>
      </w:moveFrom>
      <w:moveFromRangeEnd w:id="209"/>
    </w:p>
    <w:p w14:paraId="7A499862" w14:textId="1616AEB4" w:rsidR="00222BE9" w:rsidRPr="00C867DC" w:rsidRDefault="00222BE9" w:rsidP="00B13D17">
      <w:pPr>
        <w:tabs>
          <w:tab w:val="left" w:pos="360"/>
        </w:tabs>
        <w:jc w:val="both"/>
        <w:rPr>
          <w:rFonts w:ascii="Arial" w:hAnsi="Arial" w:cs="Arial"/>
          <w:sz w:val="22"/>
          <w:szCs w:val="22"/>
        </w:rPr>
      </w:pPr>
      <w:del w:id="211" w:author="Microsoft Office User" w:date="2018-02-12T14:09:00Z">
        <w:r w:rsidRPr="00C867DC" w:rsidDel="006A6563">
          <w:rPr>
            <w:rFonts w:ascii="Arial" w:hAnsi="Arial" w:cs="Arial"/>
            <w:sz w:val="22"/>
            <w:szCs w:val="22"/>
          </w:rPr>
          <w:tab/>
        </w:r>
      </w:del>
      <w:r w:rsidRPr="00C867DC">
        <w:rPr>
          <w:rFonts w:ascii="Arial" w:hAnsi="Arial" w:cs="Arial"/>
          <w:sz w:val="22"/>
          <w:szCs w:val="22"/>
        </w:rPr>
        <w:t>Intestinal M</w:t>
      </w:r>
      <w:r w:rsidRPr="00C867DC">
        <w:rPr>
          <w:rFonts w:ascii="Symbol" w:hAnsi="Symbol" w:cs="Arial"/>
          <w:sz w:val="22"/>
          <w:szCs w:val="22"/>
        </w:rPr>
        <w:t></w:t>
      </w:r>
      <w:r w:rsidRPr="00C867DC">
        <w:rPr>
          <w:rFonts w:ascii="Arial" w:hAnsi="Arial" w:cs="Arial"/>
          <w:sz w:val="22"/>
          <w:szCs w:val="22"/>
        </w:rPr>
        <w:t xml:space="preserve">s are </w:t>
      </w:r>
      <w:r w:rsidR="00957968" w:rsidRPr="00C867DC">
        <w:rPr>
          <w:rFonts w:ascii="Arial" w:hAnsi="Arial" w:cs="Arial"/>
          <w:sz w:val="22"/>
          <w:szCs w:val="22"/>
        </w:rPr>
        <w:t>heterogeneous</w:t>
      </w:r>
      <w:r w:rsidRPr="00C867DC">
        <w:rPr>
          <w:rFonts w:ascii="Arial" w:hAnsi="Arial" w:cs="Arial"/>
          <w:sz w:val="22"/>
          <w:szCs w:val="22"/>
        </w:rPr>
        <w:t>, and it becomes evident that their complexity extends beyond two originally described subsets – M1 and M2. For example, our own studies identified three distinct M</w:t>
      </w:r>
      <w:r w:rsidRPr="00C867DC">
        <w:rPr>
          <w:rFonts w:ascii="Symbol" w:hAnsi="Symbol" w:cs="Arial"/>
          <w:sz w:val="22"/>
          <w:szCs w:val="22"/>
        </w:rPr>
        <w:t></w:t>
      </w:r>
      <w:r w:rsidRPr="00C867DC">
        <w:rPr>
          <w:rFonts w:ascii="Arial" w:hAnsi="Arial" w:cs="Arial"/>
          <w:sz w:val="22"/>
          <w:szCs w:val="22"/>
        </w:rPr>
        <w:t>s populations in the normal mouse intestine, two of which (CD11c</w:t>
      </w:r>
      <w:r w:rsidRPr="00C867DC">
        <w:rPr>
          <w:rFonts w:ascii="Arial" w:hAnsi="Arial" w:cs="Arial"/>
          <w:sz w:val="22"/>
          <w:szCs w:val="22"/>
          <w:vertAlign w:val="superscript"/>
        </w:rPr>
        <w:t>hi</w:t>
      </w:r>
      <w:r w:rsidRPr="00C867DC">
        <w:rPr>
          <w:rFonts w:ascii="Arial" w:hAnsi="Arial" w:cs="Arial"/>
          <w:sz w:val="22"/>
          <w:szCs w:val="22"/>
        </w:rPr>
        <w:t>CX3CR1</w:t>
      </w:r>
      <w:r w:rsidRPr="00C867DC">
        <w:rPr>
          <w:rFonts w:ascii="Arial" w:hAnsi="Arial" w:cs="Arial"/>
          <w:sz w:val="22"/>
          <w:szCs w:val="22"/>
          <w:vertAlign w:val="superscript"/>
        </w:rPr>
        <w:t>int</w:t>
      </w:r>
      <w:r w:rsidRPr="00C867DC">
        <w:rPr>
          <w:rFonts w:ascii="Arial" w:hAnsi="Arial" w:cs="Arial"/>
          <w:sz w:val="22"/>
          <w:szCs w:val="22"/>
        </w:rPr>
        <w:t xml:space="preserve"> and CD11c</w:t>
      </w:r>
      <w:r w:rsidRPr="00C867DC">
        <w:rPr>
          <w:rFonts w:ascii="Arial" w:hAnsi="Arial" w:cs="Arial"/>
          <w:sz w:val="22"/>
          <w:szCs w:val="22"/>
          <w:vertAlign w:val="superscript"/>
        </w:rPr>
        <w:t>hi</w:t>
      </w:r>
      <w:r w:rsidRPr="00C867DC">
        <w:rPr>
          <w:rFonts w:ascii="Arial" w:hAnsi="Arial" w:cs="Arial"/>
          <w:sz w:val="22"/>
          <w:szCs w:val="22"/>
        </w:rPr>
        <w:t>CX</w:t>
      </w:r>
      <w:r w:rsidRPr="00C867DC">
        <w:rPr>
          <w:rFonts w:ascii="Arial" w:hAnsi="Arial" w:cs="Arial"/>
          <w:sz w:val="22"/>
          <w:szCs w:val="22"/>
          <w:vertAlign w:val="subscript"/>
        </w:rPr>
        <w:t>3</w:t>
      </w:r>
      <w:r w:rsidRPr="00C867DC">
        <w:rPr>
          <w:rFonts w:ascii="Arial" w:hAnsi="Arial" w:cs="Arial"/>
          <w:sz w:val="22"/>
          <w:szCs w:val="22"/>
        </w:rPr>
        <w:t>CR1</w:t>
      </w:r>
      <w:r w:rsidRPr="00C867DC">
        <w:rPr>
          <w:rFonts w:ascii="Arial" w:hAnsi="Arial" w:cs="Arial"/>
          <w:sz w:val="22"/>
          <w:szCs w:val="22"/>
          <w:vertAlign w:val="superscript"/>
        </w:rPr>
        <w:t>hi</w:t>
      </w:r>
      <w:r w:rsidRPr="00C867DC">
        <w:rPr>
          <w:rFonts w:ascii="Arial" w:hAnsi="Arial" w:cs="Arial"/>
          <w:sz w:val="22"/>
          <w:szCs w:val="22"/>
        </w:rPr>
        <w:t>) are distributed in the intestinal mucosa, and the third one accumulates in the underlying intestinal layers (CD11c</w:t>
      </w:r>
      <w:r w:rsidRPr="00C867DC">
        <w:rPr>
          <w:rFonts w:ascii="Arial" w:hAnsi="Arial" w:cs="Arial"/>
          <w:sz w:val="22"/>
          <w:szCs w:val="22"/>
          <w:vertAlign w:val="superscript"/>
        </w:rPr>
        <w:t>lo</w:t>
      </w:r>
      <w:r w:rsidRPr="00C867DC">
        <w:rPr>
          <w:rFonts w:ascii="Arial" w:hAnsi="Arial" w:cs="Arial"/>
          <w:sz w:val="22"/>
          <w:szCs w:val="22"/>
        </w:rPr>
        <w:t>CX</w:t>
      </w:r>
      <w:r w:rsidRPr="00C867DC">
        <w:rPr>
          <w:rFonts w:ascii="Arial" w:hAnsi="Arial" w:cs="Arial"/>
          <w:sz w:val="22"/>
          <w:szCs w:val="22"/>
          <w:vertAlign w:val="subscript"/>
        </w:rPr>
        <w:t>3</w:t>
      </w:r>
      <w:r w:rsidRPr="00C867DC">
        <w:rPr>
          <w:rFonts w:ascii="Arial" w:hAnsi="Arial" w:cs="Arial"/>
          <w:sz w:val="22"/>
          <w:szCs w:val="22"/>
        </w:rPr>
        <w:t>CR1</w:t>
      </w:r>
      <w:r w:rsidRPr="00C867DC">
        <w:rPr>
          <w:rFonts w:ascii="Arial" w:hAnsi="Arial" w:cs="Arial"/>
          <w:sz w:val="22"/>
          <w:szCs w:val="22"/>
          <w:vertAlign w:val="superscript"/>
        </w:rPr>
        <w:t>+</w:t>
      </w:r>
      <w:r w:rsidRPr="00C867DC">
        <w:rPr>
          <w:rFonts w:ascii="Arial" w:hAnsi="Arial" w:cs="Arial"/>
          <w:sz w:val="22"/>
          <w:szCs w:val="22"/>
        </w:rPr>
        <w:t xml:space="preserve"> muscularis M</w:t>
      </w:r>
      <w:r w:rsidRPr="00C867DC">
        <w:rPr>
          <w:rFonts w:ascii="Symbol" w:hAnsi="Symbol" w:cs="Arial"/>
          <w:sz w:val="22"/>
          <w:szCs w:val="22"/>
        </w:rPr>
        <w:t></w:t>
      </w:r>
      <w:r w:rsidRPr="00C867DC">
        <w:rPr>
          <w:rFonts w:ascii="Arial" w:hAnsi="Arial" w:cs="Arial"/>
          <w:sz w:val="22"/>
          <w:szCs w:val="22"/>
        </w:rPr>
        <w:t xml:space="preserve">s). Similarly, a recent human study </w:t>
      </w:r>
      <w:r w:rsidRPr="00C867DC">
        <w:rPr>
          <w:rFonts w:ascii="Arial" w:hAnsi="Arial" w:cs="Arial"/>
          <w:sz w:val="22"/>
          <w:szCs w:val="22"/>
          <w:highlight w:val="magenta"/>
        </w:rPr>
        <w:t>(ref.)</w:t>
      </w:r>
      <w:r w:rsidRPr="00C867DC">
        <w:rPr>
          <w:rFonts w:ascii="Arial" w:hAnsi="Arial" w:cs="Arial"/>
          <w:sz w:val="22"/>
          <w:szCs w:val="22"/>
        </w:rPr>
        <w:t xml:space="preserve"> identified four populations of normal small intestinal M</w:t>
      </w:r>
      <w:r w:rsidRPr="00C867DC">
        <w:rPr>
          <w:rFonts w:ascii="Symbol" w:hAnsi="Symbol" w:cs="Arial"/>
          <w:sz w:val="22"/>
          <w:szCs w:val="22"/>
        </w:rPr>
        <w:t></w:t>
      </w:r>
      <w:r w:rsidRPr="00C867DC">
        <w:rPr>
          <w:rFonts w:ascii="Arial" w:hAnsi="Arial" w:cs="Arial"/>
          <w:sz w:val="22"/>
          <w:szCs w:val="22"/>
        </w:rPr>
        <w:t>s, with three of th</w:t>
      </w:r>
      <w:r w:rsidR="00211B2B" w:rsidRPr="00C867DC">
        <w:rPr>
          <w:rFonts w:ascii="Arial" w:hAnsi="Arial" w:cs="Arial"/>
          <w:sz w:val="22"/>
          <w:szCs w:val="22"/>
        </w:rPr>
        <w:t>em being enriched in the mucosa</w:t>
      </w:r>
      <w:r w:rsidRPr="00C867DC">
        <w:rPr>
          <w:rFonts w:ascii="Arial" w:hAnsi="Arial" w:cs="Arial"/>
          <w:sz w:val="22"/>
          <w:szCs w:val="22"/>
        </w:rPr>
        <w:t xml:space="preserve"> (CD14</w:t>
      </w:r>
      <w:r w:rsidRPr="00C867DC">
        <w:rPr>
          <w:rFonts w:ascii="Arial" w:hAnsi="Arial" w:cs="Arial"/>
          <w:sz w:val="22"/>
          <w:szCs w:val="22"/>
          <w:vertAlign w:val="superscript"/>
        </w:rPr>
        <w:t>+</w:t>
      </w:r>
      <w:r w:rsidRPr="00C867DC">
        <w:rPr>
          <w:rFonts w:ascii="Arial" w:hAnsi="Arial" w:cs="Arial"/>
          <w:sz w:val="22"/>
          <w:szCs w:val="22"/>
        </w:rPr>
        <w:t>CD11c</w:t>
      </w:r>
      <w:r w:rsidRPr="00C867DC">
        <w:rPr>
          <w:rFonts w:ascii="Arial" w:hAnsi="Arial" w:cs="Arial"/>
          <w:sz w:val="22"/>
          <w:szCs w:val="22"/>
          <w:vertAlign w:val="superscript"/>
        </w:rPr>
        <w:t>+</w:t>
      </w:r>
      <w:r w:rsidRPr="00C867DC">
        <w:rPr>
          <w:rFonts w:ascii="Arial" w:hAnsi="Arial" w:cs="Arial"/>
          <w:sz w:val="22"/>
          <w:szCs w:val="22"/>
        </w:rPr>
        <w:t>HLA-DR</w:t>
      </w:r>
      <w:r w:rsidRPr="00C867DC">
        <w:rPr>
          <w:rFonts w:ascii="Arial" w:hAnsi="Arial" w:cs="Arial"/>
          <w:sz w:val="22"/>
          <w:szCs w:val="22"/>
          <w:vertAlign w:val="superscript"/>
        </w:rPr>
        <w:t>int</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1, CD14</w:t>
      </w:r>
      <w:r w:rsidRPr="00C867DC">
        <w:rPr>
          <w:rFonts w:ascii="Arial" w:hAnsi="Arial" w:cs="Arial"/>
          <w:sz w:val="22"/>
          <w:szCs w:val="22"/>
          <w:vertAlign w:val="superscript"/>
        </w:rPr>
        <w:t>+</w:t>
      </w:r>
      <w:r w:rsidRPr="00C867DC">
        <w:rPr>
          <w:rFonts w:ascii="Arial" w:hAnsi="Arial" w:cs="Arial"/>
          <w:sz w:val="22"/>
          <w:szCs w:val="22"/>
        </w:rPr>
        <w:t>CD11c</w:t>
      </w:r>
      <w:r w:rsidRPr="00C867DC">
        <w:rPr>
          <w:rFonts w:ascii="Arial" w:hAnsi="Arial" w:cs="Arial"/>
          <w:sz w:val="22"/>
          <w:szCs w:val="22"/>
          <w:vertAlign w:val="superscript"/>
        </w:rPr>
        <w:t>+</w:t>
      </w:r>
      <w:r w:rsidRPr="00C867DC">
        <w:rPr>
          <w:rFonts w:ascii="Arial" w:hAnsi="Arial" w:cs="Arial"/>
          <w:sz w:val="22"/>
          <w:szCs w:val="22"/>
        </w:rPr>
        <w:t>HLA-DR</w:t>
      </w:r>
      <w:r w:rsidRPr="00C867DC">
        <w:rPr>
          <w:rFonts w:ascii="Arial" w:hAnsi="Arial" w:cs="Arial"/>
          <w:sz w:val="22"/>
          <w:szCs w:val="22"/>
          <w:vertAlign w:val="superscript"/>
        </w:rPr>
        <w:t>hi</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2 and CD14</w:t>
      </w:r>
      <w:r w:rsidRPr="00C867DC">
        <w:rPr>
          <w:rFonts w:ascii="Arial" w:hAnsi="Arial" w:cs="Arial"/>
          <w:sz w:val="22"/>
          <w:szCs w:val="22"/>
          <w:vertAlign w:val="superscript"/>
        </w:rPr>
        <w:t>+</w:t>
      </w:r>
      <w:r w:rsidRPr="00C867DC">
        <w:rPr>
          <w:rFonts w:ascii="Arial" w:hAnsi="Arial" w:cs="Arial"/>
          <w:sz w:val="22"/>
          <w:szCs w:val="22"/>
        </w:rPr>
        <w:t>CD11c</w:t>
      </w:r>
      <w:r w:rsidRPr="00C867DC">
        <w:rPr>
          <w:rFonts w:ascii="Arial" w:hAnsi="Arial" w:cs="Arial"/>
          <w:sz w:val="22"/>
          <w:szCs w:val="22"/>
          <w:vertAlign w:val="superscript"/>
        </w:rPr>
        <w:t>–</w:t>
      </w:r>
      <w:r w:rsidRPr="00C867DC">
        <w:rPr>
          <w:rFonts w:ascii="Arial" w:hAnsi="Arial" w:cs="Arial"/>
          <w:sz w:val="22"/>
          <w:szCs w:val="22"/>
        </w:rPr>
        <w:t>CD11b</w:t>
      </w:r>
      <w:r w:rsidRPr="00C867DC">
        <w:rPr>
          <w:rFonts w:ascii="Arial" w:hAnsi="Arial" w:cs="Arial"/>
          <w:sz w:val="22"/>
          <w:szCs w:val="22"/>
          <w:vertAlign w:val="superscript"/>
        </w:rPr>
        <w:t>–</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 xml:space="preserve">3). </w:t>
      </w:r>
      <w:moveToRangeStart w:id="212" w:author="Microsoft Office User" w:date="2018-02-12T14:09:00Z" w:name="move506207875"/>
      <w:moveTo w:id="213" w:author="Microsoft Office User" w:date="2018-02-12T14:09:00Z">
        <w:r w:rsidR="006A6563" w:rsidRPr="00C867DC">
          <w:rPr>
            <w:rFonts w:ascii="Arial" w:hAnsi="Arial" w:cs="Arial"/>
            <w:sz w:val="22"/>
            <w:szCs w:val="22"/>
          </w:rPr>
          <w:t>Gut inflammation and microbial stimulation alter homeostasis of mucosal M</w:t>
        </w:r>
        <w:r w:rsidR="006A6563" w:rsidRPr="00C867DC">
          <w:rPr>
            <w:rFonts w:ascii="Symbol" w:hAnsi="Symbol" w:cs="Arial"/>
            <w:sz w:val="22"/>
            <w:szCs w:val="22"/>
          </w:rPr>
          <w:t></w:t>
        </w:r>
        <w:r w:rsidR="006A6563" w:rsidRPr="00C867DC">
          <w:rPr>
            <w:rFonts w:ascii="Arial" w:hAnsi="Arial" w:cs="Arial"/>
            <w:sz w:val="22"/>
            <w:szCs w:val="22"/>
          </w:rPr>
          <w:t xml:space="preserve">s by increasing their </w:t>
        </w:r>
        <w:r w:rsidR="006A6563" w:rsidRPr="00C867DC">
          <w:rPr>
            <w:rFonts w:ascii="Arial" w:hAnsi="Arial" w:cs="Arial"/>
            <w:sz w:val="22"/>
            <w:szCs w:val="22"/>
          </w:rPr>
          <w:lastRenderedPageBreak/>
          <w:t xml:space="preserve">number, phenotype and function, including their production of pro- and anti-inflammatory cytokines. </w:t>
        </w:r>
      </w:moveTo>
      <w:moveToRangeEnd w:id="212"/>
      <w:r w:rsidRPr="00C867DC">
        <w:rPr>
          <w:rFonts w:ascii="Arial" w:hAnsi="Arial" w:cs="Arial"/>
          <w:sz w:val="22"/>
          <w:szCs w:val="22"/>
        </w:rPr>
        <w:t>The M</w:t>
      </w:r>
      <w:r w:rsidRPr="00C867DC">
        <w:rPr>
          <w:rFonts w:ascii="Symbol" w:hAnsi="Symbol" w:cs="Arial"/>
          <w:sz w:val="22"/>
          <w:szCs w:val="22"/>
        </w:rPr>
        <w:t></w:t>
      </w:r>
      <w:r w:rsidRPr="00C867DC">
        <w:rPr>
          <w:rFonts w:ascii="Arial" w:hAnsi="Arial" w:cs="Arial"/>
          <w:sz w:val="22"/>
          <w:szCs w:val="22"/>
        </w:rPr>
        <w:t xml:space="preserve"> diversity becomes even more complex in the inflamed intestine</w:t>
      </w:r>
      <w:r w:rsidR="006F522F" w:rsidRPr="00C867DC">
        <w:rPr>
          <w:rFonts w:ascii="Arial" w:hAnsi="Arial" w:cs="Arial"/>
          <w:sz w:val="22"/>
          <w:szCs w:val="22"/>
        </w:rPr>
        <w:t xml:space="preserve">, therefore, </w:t>
      </w:r>
      <w:r w:rsidR="00B13D17" w:rsidRPr="00C867DC">
        <w:rPr>
          <w:rFonts w:ascii="Arial" w:hAnsi="Arial" w:cs="Arial"/>
          <w:sz w:val="22"/>
          <w:szCs w:val="22"/>
        </w:rPr>
        <w:t xml:space="preserve">it is necessary to define </w:t>
      </w:r>
      <w:r w:rsidRPr="00C867DC">
        <w:rPr>
          <w:rFonts w:ascii="Arial" w:hAnsi="Arial" w:cs="Arial"/>
          <w:i/>
          <w:sz w:val="22"/>
          <w:szCs w:val="22"/>
          <w:u w:val="single"/>
        </w:rPr>
        <w:t>the biological relevance of M</w:t>
      </w:r>
      <w:r w:rsidRPr="00C867DC">
        <w:rPr>
          <w:rFonts w:ascii="Symbol" w:hAnsi="Symbol" w:cs="Arial"/>
          <w:i/>
          <w:sz w:val="22"/>
          <w:szCs w:val="22"/>
          <w:u w:val="single"/>
        </w:rPr>
        <w:t></w:t>
      </w:r>
      <w:r w:rsidRPr="00C867DC">
        <w:rPr>
          <w:rFonts w:ascii="Arial" w:hAnsi="Arial" w:cs="Arial"/>
          <w:i/>
          <w:sz w:val="22"/>
          <w:szCs w:val="22"/>
          <w:u w:val="single"/>
        </w:rPr>
        <w:t xml:space="preserve"> heterogeneity, particularly in the context of UC</w:t>
      </w:r>
      <w:r w:rsidRPr="00C867DC">
        <w:rPr>
          <w:rFonts w:ascii="Arial" w:hAnsi="Arial" w:cs="Arial"/>
          <w:sz w:val="22"/>
          <w:szCs w:val="22"/>
        </w:rPr>
        <w:t xml:space="preserve">. </w:t>
      </w:r>
      <w:r w:rsidR="00C1421F" w:rsidRPr="00C867DC">
        <w:rPr>
          <w:rFonts w:ascii="Arial" w:hAnsi="Arial" w:cs="Arial"/>
          <w:sz w:val="22"/>
          <w:szCs w:val="22"/>
        </w:rPr>
        <w:t xml:space="preserve">As shown in our preliminary data, we started unraveling the complexity of </w:t>
      </w:r>
      <w:del w:id="214" w:author="Microsoft Office User" w:date="2018-02-12T14:11:00Z">
        <w:r w:rsidR="00C1421F" w:rsidRPr="00C867DC" w:rsidDel="00153F09">
          <w:rPr>
            <w:rFonts w:ascii="Arial" w:hAnsi="Arial" w:cs="Arial"/>
            <w:sz w:val="22"/>
            <w:szCs w:val="22"/>
          </w:rPr>
          <w:delText>M</w:delText>
        </w:r>
        <w:r w:rsidR="00C1421F" w:rsidRPr="00C867DC" w:rsidDel="00153F09">
          <w:rPr>
            <w:rFonts w:ascii="Arial" w:hAnsi="Arial" w:cs="Arial"/>
            <w:sz w:val="22"/>
            <w:szCs w:val="22"/>
            <w:highlight w:val="yellow"/>
          </w:rPr>
          <w:delText>F</w:delText>
        </w:r>
        <w:r w:rsidR="00C1421F" w:rsidRPr="00C867DC" w:rsidDel="00153F09">
          <w:rPr>
            <w:rFonts w:ascii="Arial" w:hAnsi="Arial" w:cs="Arial"/>
            <w:sz w:val="22"/>
            <w:szCs w:val="22"/>
          </w:rPr>
          <w:delText xml:space="preserve"> </w:delText>
        </w:r>
      </w:del>
      <w:ins w:id="215" w:author="Microsoft Office User" w:date="2018-02-12T14:11:00Z">
        <w:r w:rsidR="00153F09" w:rsidRPr="00C867DC">
          <w:rPr>
            <w:rFonts w:ascii="Arial" w:hAnsi="Arial" w:cs="Arial"/>
            <w:sz w:val="22"/>
            <w:szCs w:val="22"/>
          </w:rPr>
          <w:t>M</w:t>
        </w:r>
        <w:r w:rsidR="00153F09">
          <w:rPr>
            <w:rFonts w:ascii="Arial" w:hAnsi="Arial" w:cs="Arial"/>
            <w:sz w:val="22"/>
            <w:szCs w:val="22"/>
          </w:rPr>
          <w:t>f</w:t>
        </w:r>
        <w:r w:rsidR="00153F09" w:rsidRPr="00C867DC">
          <w:rPr>
            <w:rFonts w:ascii="Arial" w:hAnsi="Arial" w:cs="Arial"/>
            <w:sz w:val="22"/>
            <w:szCs w:val="22"/>
          </w:rPr>
          <w:t xml:space="preserve"> </w:t>
        </w:r>
      </w:ins>
      <w:r w:rsidR="00C1421F" w:rsidRPr="00C867DC">
        <w:rPr>
          <w:rFonts w:ascii="Arial" w:hAnsi="Arial" w:cs="Arial"/>
          <w:sz w:val="22"/>
          <w:szCs w:val="22"/>
        </w:rPr>
        <w:t>subsets in inflamed and uninflamed human gut (</w:t>
      </w:r>
      <w:r w:rsidR="00C1421F" w:rsidRPr="00153F09">
        <w:rPr>
          <w:rFonts w:ascii="Arial" w:hAnsi="Arial" w:cs="Arial"/>
          <w:b/>
          <w:i/>
          <w:sz w:val="22"/>
          <w:szCs w:val="22"/>
          <w:rPrChange w:id="216" w:author="Microsoft Office User" w:date="2018-02-12T14:11:00Z">
            <w:rPr>
              <w:rFonts w:ascii="Arial" w:hAnsi="Arial" w:cs="Arial"/>
              <w:sz w:val="22"/>
              <w:szCs w:val="22"/>
            </w:rPr>
          </w:rPrChange>
        </w:rPr>
        <w:t xml:space="preserve">Fig. </w:t>
      </w:r>
      <w:r w:rsidR="00211B2B" w:rsidRPr="00153F09">
        <w:rPr>
          <w:rFonts w:ascii="Arial" w:hAnsi="Arial" w:cs="Arial"/>
          <w:b/>
          <w:i/>
          <w:sz w:val="22"/>
          <w:szCs w:val="22"/>
          <w:rPrChange w:id="217" w:author="Microsoft Office User" w:date="2018-02-12T14:11:00Z">
            <w:rPr>
              <w:rFonts w:ascii="Arial" w:hAnsi="Arial" w:cs="Arial"/>
              <w:sz w:val="22"/>
              <w:szCs w:val="22"/>
            </w:rPr>
          </w:rPrChange>
        </w:rPr>
        <w:t>1</w:t>
      </w:r>
      <w:r w:rsidR="00C1421F" w:rsidRPr="00C867DC">
        <w:rPr>
          <w:rFonts w:ascii="Arial" w:hAnsi="Arial" w:cs="Arial"/>
          <w:sz w:val="22"/>
          <w:szCs w:val="22"/>
        </w:rPr>
        <w:t>)</w:t>
      </w:r>
      <w:ins w:id="218" w:author="Microsoft Office User" w:date="2018-02-12T14:11:00Z">
        <w:r w:rsidR="00153F09">
          <w:rPr>
            <w:rFonts w:ascii="Arial" w:hAnsi="Arial" w:cs="Arial"/>
            <w:sz w:val="22"/>
            <w:szCs w:val="22"/>
          </w:rPr>
          <w:t>.</w:t>
        </w:r>
      </w:ins>
    </w:p>
    <w:p w14:paraId="2752C0B8" w14:textId="465689FB" w:rsidR="00D9764B" w:rsidRPr="00C867DC" w:rsidRDefault="00D9764B" w:rsidP="0087596A">
      <w:pPr>
        <w:rPr>
          <w:rFonts w:ascii="Arial" w:hAnsi="Arial"/>
          <w:b/>
          <w:i/>
          <w:sz w:val="22"/>
          <w:szCs w:val="22"/>
        </w:rPr>
      </w:pPr>
      <w:r w:rsidRPr="00C867DC">
        <w:rPr>
          <w:rFonts w:ascii="Arial" w:hAnsi="Arial"/>
          <w:b/>
          <w:i/>
          <w:sz w:val="22"/>
          <w:szCs w:val="22"/>
        </w:rPr>
        <w:t xml:space="preserve">Step 2. Identifying microbial pathobionts of UC </w:t>
      </w:r>
      <w:r w:rsidR="00EE39A1">
        <w:rPr>
          <w:rFonts w:ascii="Arial" w:hAnsi="Arial"/>
          <w:b/>
          <w:i/>
          <w:sz w:val="22"/>
          <w:szCs w:val="22"/>
        </w:rPr>
        <w:t xml:space="preserve">driving </w:t>
      </w:r>
      <w:del w:id="219" w:author="Microsoft Office User" w:date="2018-02-12T14:12:00Z">
        <w:r w:rsidR="00EE39A1" w:rsidDel="00153F09">
          <w:rPr>
            <w:rFonts w:ascii="Arial" w:hAnsi="Arial"/>
            <w:b/>
            <w:i/>
            <w:sz w:val="22"/>
            <w:szCs w:val="22"/>
          </w:rPr>
          <w:delText xml:space="preserve">MF </w:delText>
        </w:r>
      </w:del>
      <w:ins w:id="220" w:author="Microsoft Office User" w:date="2018-02-12T14:12:00Z">
        <w:r w:rsidR="00153F09">
          <w:rPr>
            <w:rFonts w:ascii="Arial" w:hAnsi="Arial"/>
            <w:b/>
            <w:i/>
            <w:sz w:val="22"/>
            <w:szCs w:val="22"/>
          </w:rPr>
          <w:t xml:space="preserve">Mf </w:t>
        </w:r>
      </w:ins>
      <w:r w:rsidR="00EE39A1">
        <w:rPr>
          <w:rFonts w:ascii="Arial" w:hAnsi="Arial"/>
          <w:b/>
          <w:i/>
          <w:sz w:val="22"/>
          <w:szCs w:val="22"/>
        </w:rPr>
        <w:t>activation</w:t>
      </w:r>
      <w:r w:rsidRPr="00C867DC">
        <w:rPr>
          <w:rFonts w:ascii="Arial" w:hAnsi="Arial"/>
          <w:b/>
          <w:i/>
          <w:sz w:val="22"/>
          <w:szCs w:val="22"/>
        </w:rPr>
        <w:t>.</w:t>
      </w:r>
    </w:p>
    <w:p w14:paraId="4EACA781" w14:textId="3F39FB2D" w:rsidR="00D9764B" w:rsidRPr="00C867DC" w:rsidRDefault="00D9764B" w:rsidP="0087596A">
      <w:pPr>
        <w:widowControl w:val="0"/>
        <w:autoSpaceDE w:val="0"/>
        <w:autoSpaceDN w:val="0"/>
        <w:adjustRightInd w:val="0"/>
        <w:jc w:val="both"/>
        <w:rPr>
          <w:rFonts w:ascii="Arial" w:hAnsi="Arial"/>
          <w:sz w:val="22"/>
          <w:szCs w:val="22"/>
        </w:rPr>
      </w:pPr>
      <w:r w:rsidRPr="00C867DC">
        <w:rPr>
          <w:rFonts w:ascii="Arial" w:hAnsi="Arial"/>
          <w:sz w:val="22"/>
          <w:szCs w:val="22"/>
        </w:rPr>
        <w:t xml:space="preserve">Because of </w:t>
      </w:r>
      <w:r w:rsidR="00211B2B" w:rsidRPr="00C867DC">
        <w:rPr>
          <w:rFonts w:ascii="Arial" w:hAnsi="Arial"/>
          <w:sz w:val="22"/>
          <w:szCs w:val="22"/>
        </w:rPr>
        <w:t xml:space="preserve">the </w:t>
      </w:r>
      <w:r w:rsidRPr="00C867DC">
        <w:rPr>
          <w:rFonts w:ascii="Arial" w:hAnsi="Arial"/>
          <w:sz w:val="22"/>
          <w:szCs w:val="22"/>
        </w:rPr>
        <w:t>complex multi-layer</w:t>
      </w:r>
      <w:r w:rsidR="00A1510D" w:rsidRPr="00C867DC">
        <w:rPr>
          <w:rFonts w:ascii="Arial" w:hAnsi="Arial"/>
          <w:sz w:val="22"/>
          <w:szCs w:val="22"/>
        </w:rPr>
        <w:t>ed</w:t>
      </w:r>
      <w:r w:rsidRPr="00C867DC">
        <w:rPr>
          <w:rFonts w:ascii="Arial" w:hAnsi="Arial"/>
          <w:sz w:val="22"/>
          <w:szCs w:val="22"/>
        </w:rPr>
        <w:t xml:space="preserve"> mechanisms</w:t>
      </w:r>
      <w:r w:rsidR="00211B2B" w:rsidRPr="00C867DC">
        <w:rPr>
          <w:rFonts w:ascii="Arial" w:hAnsi="Arial"/>
          <w:sz w:val="22"/>
          <w:szCs w:val="22"/>
        </w:rPr>
        <w:t xml:space="preserve"> operating in IBD</w:t>
      </w:r>
      <w:r w:rsidRPr="00C867DC">
        <w:rPr>
          <w:rFonts w:ascii="Arial" w:hAnsi="Arial"/>
          <w:sz w:val="22"/>
          <w:szCs w:val="22"/>
        </w:rPr>
        <w:t>, integrative anal</w:t>
      </w:r>
      <w:r w:rsidR="00211B2B" w:rsidRPr="00C867DC">
        <w:rPr>
          <w:rFonts w:ascii="Arial" w:hAnsi="Arial"/>
          <w:sz w:val="22"/>
          <w:szCs w:val="22"/>
        </w:rPr>
        <w:t>ysis of host and microbiota is the</w:t>
      </w:r>
      <w:r w:rsidRPr="00C867DC">
        <w:rPr>
          <w:rFonts w:ascii="Arial" w:hAnsi="Arial"/>
          <w:sz w:val="22"/>
          <w:szCs w:val="22"/>
        </w:rPr>
        <w:t xml:space="preserve"> state-of-the-art strategy to uncover IBD pathogenesis.</w:t>
      </w:r>
      <w:r w:rsidR="000F2084" w:rsidRPr="00C867DC">
        <w:rPr>
          <w:rFonts w:ascii="Arial" w:hAnsi="Arial"/>
          <w:sz w:val="22"/>
          <w:szCs w:val="22"/>
        </w:rPr>
        <w:t xml:space="preserve"> Several</w:t>
      </w:r>
      <w:r w:rsidRPr="00C867DC">
        <w:rPr>
          <w:rFonts w:ascii="Arial" w:hAnsi="Arial"/>
          <w:sz w:val="22"/>
          <w:szCs w:val="22"/>
        </w:rPr>
        <w:t xml:space="preserve"> recent studies have reported </w:t>
      </w:r>
      <w:r w:rsidR="00211B2B" w:rsidRPr="00C867DC">
        <w:rPr>
          <w:rFonts w:ascii="Arial" w:hAnsi="Arial"/>
          <w:sz w:val="22"/>
          <w:szCs w:val="22"/>
        </w:rPr>
        <w:t>encouraging</w:t>
      </w:r>
      <w:r w:rsidRPr="00C867DC">
        <w:rPr>
          <w:rFonts w:ascii="Arial" w:hAnsi="Arial"/>
          <w:sz w:val="22"/>
          <w:szCs w:val="22"/>
        </w:rPr>
        <w:t xml:space="preserve"> results of </w:t>
      </w:r>
      <w:commentRangeStart w:id="221"/>
      <w:r w:rsidRPr="00C867DC">
        <w:rPr>
          <w:rFonts w:ascii="Arial" w:hAnsi="Arial"/>
          <w:sz w:val="22"/>
          <w:szCs w:val="22"/>
        </w:rPr>
        <w:t>such analyses</w:t>
      </w:r>
      <w:commentRangeEnd w:id="221"/>
      <w:r w:rsidR="00BA59EC">
        <w:rPr>
          <w:rStyle w:val="CommentReference"/>
          <w:rFonts w:asciiTheme="minorHAnsi" w:hAnsiTheme="minorHAnsi" w:cstheme="minorBidi"/>
        </w:rPr>
        <w:commentReference w:id="221"/>
      </w:r>
      <w:r w:rsidRPr="00C867DC">
        <w:rPr>
          <w:rFonts w:ascii="Arial" w:hAnsi="Arial"/>
          <w:sz w:val="22"/>
          <w:szCs w:val="22"/>
        </w:rPr>
        <w:t xml:space="preserve"> </w:t>
      </w:r>
      <w:del w:id="222" w:author="Richard R" w:date="2018-02-12T14:30:00Z">
        <w:r w:rsidRPr="00C867DC" w:rsidDel="00E31B29">
          <w:rPr>
            <w:rFonts w:ascii="Arial" w:hAnsi="Arial"/>
            <w:sz w:val="22"/>
            <w:szCs w:val="22"/>
          </w:rPr>
          <w:delText>(</w:delText>
        </w:r>
      </w:del>
      <w:r w:rsidR="00B343AB">
        <w:rPr>
          <w:rFonts w:ascii="Arial" w:hAnsi="Arial"/>
          <w:sz w:val="22"/>
          <w:szCs w:val="22"/>
        </w:rPr>
        <w:fldChar w:fldCharType="begin">
          <w:fldData xml:space="preserve">PEVuZE5vdGU+PENpdGUgRXhjbHVkZVllYXI9IjEiPjxBdXRob3I+SMOkc2xlcjwvQXV0aG9yPjxZ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</w:fldData>
        </w:fldChar>
      </w:r>
      <w:r w:rsidR="00B343AB">
        <w:rPr>
          <w:rFonts w:ascii="Arial" w:hAnsi="Arial"/>
          <w:sz w:val="22"/>
          <w:szCs w:val="22"/>
        </w:rPr>
        <w:instrText xml:space="preserve"> ADDIN EN.CITE </w:instrText>
      </w:r>
      <w:r w:rsidR="00B343AB">
        <w:rPr>
          <w:rFonts w:ascii="Arial" w:hAnsi="Arial"/>
          <w:sz w:val="22"/>
          <w:szCs w:val="22"/>
        </w:rPr>
        <w:fldChar w:fldCharType="begin">
          <w:fldData xml:space="preserve">PEVuZE5vdGU+PENpdGUgRXhjbHVkZVllYXI9IjEiPjxBdXRob3I+SMOkc2xlcjwvQXV0aG9yPjxZ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</w:fldData>
        </w:fldChar>
      </w:r>
      <w:r w:rsidR="00B343AB">
        <w:rPr>
          <w:rFonts w:ascii="Arial" w:hAnsi="Arial"/>
          <w:sz w:val="22"/>
          <w:szCs w:val="22"/>
        </w:rPr>
        <w:instrText xml:space="preserve"> ADDIN EN.CITE.DATA </w:instrText>
      </w:r>
      <w:r w:rsidR="00B343AB">
        <w:rPr>
          <w:rFonts w:ascii="Arial" w:hAnsi="Arial"/>
          <w:sz w:val="22"/>
          <w:szCs w:val="22"/>
        </w:rPr>
      </w:r>
      <w:r w:rsidR="00B343AB">
        <w:rPr>
          <w:rFonts w:ascii="Arial" w:hAnsi="Arial"/>
          <w:sz w:val="22"/>
          <w:szCs w:val="22"/>
        </w:rPr>
        <w:fldChar w:fldCharType="end"/>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12, 13</w:t>
      </w:r>
      <w:r w:rsidR="00B343AB">
        <w:rPr>
          <w:rFonts w:ascii="Arial" w:hAnsi="Arial"/>
          <w:noProof/>
          <w:sz w:val="22"/>
          <w:szCs w:val="22"/>
        </w:rPr>
        <w:t>)</w:t>
      </w:r>
      <w:r w:rsidR="00B343AB">
        <w:rPr>
          <w:rFonts w:ascii="Arial" w:hAnsi="Arial"/>
          <w:sz w:val="22"/>
          <w:szCs w:val="22"/>
        </w:rPr>
        <w:fldChar w:fldCharType="end"/>
      </w:r>
      <w:ins w:id="223" w:author="Richard R" w:date="2018-02-12T14:30:00Z">
        <w:r w:rsidR="00E31B29">
          <w:rPr>
            <w:rFonts w:ascii="Arial" w:hAnsi="Arial"/>
            <w:sz w:val="22"/>
            <w:szCs w:val="22"/>
            <w:highlight w:val="magenta"/>
          </w:rPr>
          <w:t>{</w:t>
        </w:r>
      </w:ins>
      <w:del w:id="224" w:author="Richard R" w:date="2018-02-12T14:30:00Z">
        <w:r w:rsidRPr="00C867DC" w:rsidDel="00E31B29">
          <w:rPr>
            <w:rFonts w:ascii="Arial" w:hAnsi="Arial"/>
            <w:sz w:val="22"/>
            <w:szCs w:val="22"/>
            <w:highlight w:val="magenta"/>
          </w:rPr>
          <w:delText xml:space="preserve">; </w:delText>
        </w:r>
      </w:del>
      <w:r w:rsidRPr="00C867DC">
        <w:rPr>
          <w:rFonts w:ascii="Arial" w:hAnsi="Arial"/>
          <w:sz w:val="22"/>
          <w:szCs w:val="22"/>
          <w:highlight w:val="magenta"/>
        </w:rPr>
        <w:t>PMID: 27802154</w:t>
      </w:r>
      <w:ins w:id="225" w:author="Richard R" w:date="2018-02-12T14:30:00Z">
        <w:r w:rsidR="00E31B29">
          <w:rPr>
            <w:rFonts w:ascii="Arial" w:hAnsi="Arial"/>
            <w:sz w:val="22"/>
            <w:szCs w:val="22"/>
            <w:highlight w:val="magenta"/>
          </w:rPr>
          <w:t>}</w:t>
        </w:r>
      </w:ins>
      <w:del w:id="226" w:author="Richard R" w:date="2018-02-12T14:30:00Z">
        <w:r w:rsidRPr="00C867DC" w:rsidDel="00E31B29">
          <w:rPr>
            <w:rFonts w:ascii="Arial" w:hAnsi="Arial"/>
            <w:sz w:val="22"/>
            <w:szCs w:val="22"/>
            <w:highlight w:val="magenta"/>
          </w:rPr>
          <w:delText>)</w:delText>
        </w:r>
      </w:del>
      <w:r w:rsidRPr="00C867DC">
        <w:rPr>
          <w:rFonts w:ascii="Arial" w:hAnsi="Arial"/>
          <w:sz w:val="22"/>
          <w:szCs w:val="22"/>
        </w:rPr>
        <w:t xml:space="preserve">, </w:t>
      </w:r>
      <w:r w:rsidRPr="00A7678B">
        <w:rPr>
          <w:rFonts w:ascii="Arial" w:hAnsi="Arial"/>
          <w:sz w:val="22"/>
          <w:szCs w:val="22"/>
        </w:rPr>
        <w:t xml:space="preserve">however, none of them focused </w:t>
      </w:r>
      <w:r w:rsidR="00EE39A1" w:rsidRPr="00A7678B">
        <w:rPr>
          <w:rFonts w:ascii="Arial" w:hAnsi="Arial"/>
          <w:sz w:val="22"/>
          <w:szCs w:val="22"/>
        </w:rPr>
        <w:t xml:space="preserve">on </w:t>
      </w:r>
      <w:r w:rsidR="00CF7389" w:rsidRPr="00A7678B">
        <w:rPr>
          <w:rFonts w:ascii="Arial" w:hAnsi="Arial"/>
          <w:sz w:val="22"/>
          <w:szCs w:val="22"/>
        </w:rPr>
        <w:t xml:space="preserve">finding </w:t>
      </w:r>
      <w:r w:rsidR="00EE39A1" w:rsidRPr="00A7678B">
        <w:rPr>
          <w:rFonts w:ascii="Arial" w:hAnsi="Arial"/>
          <w:sz w:val="22"/>
          <w:szCs w:val="22"/>
        </w:rPr>
        <w:t xml:space="preserve">microbiota </w:t>
      </w:r>
      <w:r w:rsidR="00CF7389" w:rsidRPr="00A7678B">
        <w:rPr>
          <w:rFonts w:ascii="Arial" w:hAnsi="Arial"/>
          <w:sz w:val="22"/>
          <w:szCs w:val="22"/>
        </w:rPr>
        <w:t>members driving activation of</w:t>
      </w:r>
      <w:r w:rsidR="00EE39A1" w:rsidRPr="00A7678B">
        <w:rPr>
          <w:rFonts w:ascii="Arial" w:hAnsi="Arial"/>
          <w:sz w:val="22"/>
          <w:szCs w:val="22"/>
        </w:rPr>
        <w:t xml:space="preserve"> </w:t>
      </w:r>
      <w:r w:rsidR="00CF7389" w:rsidRPr="00A7678B">
        <w:rPr>
          <w:rFonts w:ascii="Arial" w:hAnsi="Arial"/>
          <w:sz w:val="22"/>
          <w:szCs w:val="22"/>
        </w:rPr>
        <w:t xml:space="preserve">specific </w:t>
      </w:r>
      <w:del w:id="227" w:author="Microsoft Office User" w:date="2018-02-12T14:13:00Z">
        <w:r w:rsidR="00EE39A1" w:rsidRPr="00A7678B" w:rsidDel="00BA59EC">
          <w:rPr>
            <w:rFonts w:ascii="Arial" w:hAnsi="Arial"/>
            <w:sz w:val="22"/>
            <w:szCs w:val="22"/>
          </w:rPr>
          <w:delText>MF</w:delText>
        </w:r>
        <w:r w:rsidR="00CF7389" w:rsidRPr="00A7678B" w:rsidDel="00BA59EC">
          <w:rPr>
            <w:rFonts w:ascii="Arial" w:hAnsi="Arial"/>
            <w:sz w:val="22"/>
            <w:szCs w:val="22"/>
          </w:rPr>
          <w:delText xml:space="preserve"> </w:delText>
        </w:r>
      </w:del>
      <w:ins w:id="228" w:author="Microsoft Office User" w:date="2018-02-12T14:13:00Z">
        <w:r w:rsidR="00BA59EC" w:rsidRPr="00A7678B">
          <w:rPr>
            <w:rFonts w:ascii="Arial" w:hAnsi="Arial"/>
            <w:sz w:val="22"/>
            <w:szCs w:val="22"/>
          </w:rPr>
          <w:t>M</w:t>
        </w:r>
        <w:r w:rsidR="00BA59EC">
          <w:rPr>
            <w:rFonts w:ascii="Arial" w:hAnsi="Arial"/>
            <w:sz w:val="22"/>
            <w:szCs w:val="22"/>
          </w:rPr>
          <w:t>f</w:t>
        </w:r>
        <w:r w:rsidR="00BA59EC" w:rsidRPr="00A7678B">
          <w:rPr>
            <w:rFonts w:ascii="Arial" w:hAnsi="Arial"/>
            <w:sz w:val="22"/>
            <w:szCs w:val="22"/>
          </w:rPr>
          <w:t xml:space="preserve"> </w:t>
        </w:r>
      </w:ins>
      <w:r w:rsidR="00CF7389" w:rsidRPr="00A7678B">
        <w:rPr>
          <w:rFonts w:ascii="Arial" w:hAnsi="Arial"/>
          <w:sz w:val="22"/>
          <w:szCs w:val="22"/>
        </w:rPr>
        <w:t>subsets</w:t>
      </w:r>
      <w:r w:rsidR="00A7678B" w:rsidRPr="00A7678B">
        <w:rPr>
          <w:rFonts w:ascii="Arial" w:hAnsi="Arial"/>
          <w:sz w:val="22"/>
          <w:szCs w:val="22"/>
        </w:rPr>
        <w:t xml:space="preserve"> or analyzed </w:t>
      </w:r>
      <w:r w:rsidR="00CF7389" w:rsidRPr="00A7678B">
        <w:rPr>
          <w:rFonts w:ascii="Arial" w:hAnsi="Arial"/>
          <w:sz w:val="22"/>
          <w:szCs w:val="22"/>
        </w:rPr>
        <w:t xml:space="preserve">perioperative </w:t>
      </w:r>
      <w:r w:rsidR="00A7678B" w:rsidRPr="00A7678B">
        <w:rPr>
          <w:rFonts w:ascii="Arial" w:hAnsi="Arial"/>
          <w:sz w:val="22"/>
          <w:szCs w:val="22"/>
        </w:rPr>
        <w:t>colonic tissues of UC patients</w:t>
      </w:r>
      <w:del w:id="229" w:author="Microsoft Office User" w:date="2018-02-12T14:13:00Z">
        <w:r w:rsidR="00A7678B" w:rsidRPr="00A7678B" w:rsidDel="00BA59EC">
          <w:rPr>
            <w:rFonts w:ascii="Arial" w:hAnsi="Arial"/>
            <w:sz w:val="22"/>
            <w:szCs w:val="22"/>
          </w:rPr>
          <w:delText xml:space="preserve"> with this goal</w:delText>
        </w:r>
      </w:del>
      <w:r w:rsidR="00A7678B" w:rsidRPr="00A7678B">
        <w:rPr>
          <w:rFonts w:ascii="Arial" w:hAnsi="Arial"/>
          <w:sz w:val="22"/>
          <w:szCs w:val="22"/>
        </w:rPr>
        <w:t xml:space="preserve">. </w:t>
      </w:r>
      <w:r w:rsidRPr="00A7678B">
        <w:rPr>
          <w:rFonts w:ascii="Arial" w:hAnsi="Arial"/>
          <w:sz w:val="22"/>
          <w:szCs w:val="22"/>
        </w:rPr>
        <w:t xml:space="preserve">Yet, </w:t>
      </w:r>
      <w:del w:id="230" w:author="Microsoft Office User" w:date="2018-02-12T14:15:00Z">
        <w:r w:rsidRPr="00A7678B" w:rsidDel="00BA59EC">
          <w:rPr>
            <w:rFonts w:ascii="Arial" w:hAnsi="Arial"/>
            <w:sz w:val="22"/>
            <w:szCs w:val="22"/>
          </w:rPr>
          <w:delText xml:space="preserve">such </w:delText>
        </w:r>
      </w:del>
      <w:ins w:id="231" w:author="Microsoft Office User" w:date="2018-02-12T14:15:00Z">
        <w:r w:rsidR="00BA59EC">
          <w:rPr>
            <w:rFonts w:ascii="Arial" w:hAnsi="Arial"/>
            <w:sz w:val="22"/>
            <w:szCs w:val="22"/>
          </w:rPr>
          <w:t>this type of</w:t>
        </w:r>
        <w:r w:rsidR="00BA59EC" w:rsidRPr="00A7678B">
          <w:rPr>
            <w:rFonts w:ascii="Arial" w:hAnsi="Arial"/>
            <w:sz w:val="22"/>
            <w:szCs w:val="22"/>
          </w:rPr>
          <w:t xml:space="preserve"> </w:t>
        </w:r>
      </w:ins>
      <w:r w:rsidRPr="00A7678B">
        <w:rPr>
          <w:rFonts w:ascii="Arial" w:hAnsi="Arial"/>
          <w:sz w:val="22"/>
          <w:szCs w:val="22"/>
        </w:rPr>
        <w:t xml:space="preserve">work </w:t>
      </w:r>
      <w:del w:id="232" w:author="Microsoft Office User" w:date="2018-02-12T14:15:00Z">
        <w:r w:rsidRPr="00A7678B" w:rsidDel="00BA59EC">
          <w:rPr>
            <w:rFonts w:ascii="Arial" w:hAnsi="Arial"/>
            <w:sz w:val="22"/>
            <w:szCs w:val="22"/>
          </w:rPr>
          <w:delText xml:space="preserve">could </w:delText>
        </w:r>
      </w:del>
      <w:ins w:id="233" w:author="Microsoft Office User" w:date="2018-02-12T14:15:00Z">
        <w:r w:rsidR="00BA59EC">
          <w:rPr>
            <w:rFonts w:ascii="Arial" w:hAnsi="Arial"/>
            <w:sz w:val="22"/>
            <w:szCs w:val="22"/>
          </w:rPr>
          <w:t>has a high potential to</w:t>
        </w:r>
        <w:r w:rsidR="00BA59EC" w:rsidRPr="00A7678B">
          <w:rPr>
            <w:rFonts w:ascii="Arial" w:hAnsi="Arial"/>
            <w:sz w:val="22"/>
            <w:szCs w:val="22"/>
          </w:rPr>
          <w:t xml:space="preserve"> </w:t>
        </w:r>
      </w:ins>
      <w:r w:rsidRPr="00A7678B">
        <w:rPr>
          <w:rFonts w:ascii="Arial" w:hAnsi="Arial"/>
          <w:sz w:val="22"/>
          <w:szCs w:val="22"/>
        </w:rPr>
        <w:t xml:space="preserve">uncover critical </w:t>
      </w:r>
      <w:ins w:id="234" w:author="Microsoft Office User" w:date="2018-02-12T14:13:00Z">
        <w:r w:rsidR="00BA59EC">
          <w:rPr>
            <w:rFonts w:ascii="Arial" w:hAnsi="Arial"/>
            <w:sz w:val="22"/>
            <w:szCs w:val="22"/>
          </w:rPr>
          <w:t xml:space="preserve">host and microbial </w:t>
        </w:r>
      </w:ins>
      <w:r w:rsidRPr="00A7678B">
        <w:rPr>
          <w:rFonts w:ascii="Arial" w:hAnsi="Arial"/>
          <w:sz w:val="22"/>
          <w:szCs w:val="22"/>
        </w:rPr>
        <w:t xml:space="preserve">drivers of this </w:t>
      </w:r>
      <w:r w:rsidRPr="00C867DC">
        <w:rPr>
          <w:rFonts w:ascii="Arial" w:hAnsi="Arial"/>
          <w:sz w:val="22"/>
          <w:szCs w:val="22"/>
        </w:rPr>
        <w:t xml:space="preserve">devastating </w:t>
      </w:r>
      <w:r w:rsidR="00A7678B">
        <w:rPr>
          <w:rFonts w:ascii="Arial" w:hAnsi="Arial"/>
          <w:sz w:val="22"/>
          <w:szCs w:val="22"/>
        </w:rPr>
        <w:t>disease</w:t>
      </w:r>
      <w:r w:rsidRPr="00C867DC">
        <w:rPr>
          <w:rFonts w:ascii="Arial" w:hAnsi="Arial"/>
          <w:sz w:val="22"/>
          <w:szCs w:val="22"/>
        </w:rPr>
        <w:t xml:space="preserve"> and point to novel therapeutic strategies</w:t>
      </w:r>
      <w:del w:id="235" w:author="Microsoft Office User" w:date="2018-02-12T14:16:00Z">
        <w:r w:rsidRPr="00C867DC" w:rsidDel="00BA59EC">
          <w:rPr>
            <w:rFonts w:ascii="Arial" w:hAnsi="Arial"/>
            <w:sz w:val="22"/>
            <w:szCs w:val="22"/>
          </w:rPr>
          <w:delText>, which could in future become</w:delText>
        </w:r>
      </w:del>
      <w:r w:rsidRPr="00C867DC">
        <w:rPr>
          <w:rFonts w:ascii="Arial" w:hAnsi="Arial"/>
          <w:sz w:val="22"/>
          <w:szCs w:val="22"/>
        </w:rPr>
        <w:t xml:space="preserve"> alternative to IPAA. </w:t>
      </w:r>
    </w:p>
    <w:p w14:paraId="11980ACD" w14:textId="41DC696C" w:rsidR="00D9764B" w:rsidRPr="00C867DC" w:rsidRDefault="00D9764B" w:rsidP="0087596A">
      <w:pPr>
        <w:widowControl w:val="0"/>
        <w:autoSpaceDE w:val="0"/>
        <w:autoSpaceDN w:val="0"/>
        <w:adjustRightInd w:val="0"/>
        <w:jc w:val="both"/>
        <w:rPr>
          <w:rFonts w:ascii="Arial" w:hAnsi="Arial"/>
          <w:b/>
          <w:i/>
          <w:sz w:val="22"/>
          <w:szCs w:val="22"/>
        </w:rPr>
      </w:pPr>
      <w:r w:rsidRPr="00C867DC">
        <w:rPr>
          <w:rFonts w:ascii="Arial" w:hAnsi="Arial"/>
          <w:b/>
          <w:i/>
          <w:sz w:val="22"/>
          <w:szCs w:val="22"/>
        </w:rPr>
        <w:t>Step 3. Developing a multi</w:t>
      </w:r>
      <w:r w:rsidR="000F2084" w:rsidRPr="00C867DC">
        <w:rPr>
          <w:rFonts w:ascii="Arial" w:hAnsi="Arial"/>
          <w:b/>
          <w:i/>
          <w:sz w:val="22"/>
          <w:szCs w:val="22"/>
        </w:rPr>
        <w:t xml:space="preserve">-OMICS </w:t>
      </w:r>
      <w:r w:rsidRPr="00C867DC">
        <w:rPr>
          <w:rFonts w:ascii="Arial" w:hAnsi="Arial"/>
          <w:b/>
          <w:i/>
          <w:sz w:val="22"/>
          <w:szCs w:val="22"/>
        </w:rPr>
        <w:t>approach to predict pouchitis</w:t>
      </w:r>
      <w:r w:rsidR="00A7678B">
        <w:rPr>
          <w:rFonts w:ascii="Arial" w:hAnsi="Arial"/>
          <w:b/>
          <w:i/>
          <w:sz w:val="22"/>
          <w:szCs w:val="22"/>
        </w:rPr>
        <w:t>.</w:t>
      </w:r>
      <w:r w:rsidRPr="00C867DC">
        <w:rPr>
          <w:rFonts w:ascii="Arial" w:hAnsi="Arial"/>
          <w:b/>
          <w:i/>
          <w:sz w:val="22"/>
          <w:szCs w:val="22"/>
        </w:rPr>
        <w:t xml:space="preserve"> </w:t>
      </w:r>
    </w:p>
    <w:p w14:paraId="10E30A48" w14:textId="691C01FB" w:rsidR="00D9764B" w:rsidRPr="00921753" w:rsidRDefault="00A7678B">
      <w:pPr>
        <w:spacing w:after="120"/>
        <w:jc w:val="both"/>
        <w:rPr>
          <w:rFonts w:ascii="Arial" w:hAnsi="Arial"/>
          <w:sz w:val="22"/>
          <w:szCs w:val="22"/>
        </w:rPr>
        <w:pPrChange w:id="236" w:author="Microsoft Office User" w:date="2018-02-12T14:29:00Z">
          <w:pPr>
            <w:jc w:val="both"/>
          </w:pPr>
        </w:pPrChange>
      </w:pPr>
      <w:del w:id="237" w:author="Microsoft Office User" w:date="2018-02-12T14:20:00Z">
        <w:r w:rsidDel="00BA59EC">
          <w:rPr>
            <w:rFonts w:ascii="Helvetica" w:eastAsiaTheme="minorEastAsia" w:hAnsi="Helvetica" w:cs="Helvetica"/>
            <w:sz w:val="22"/>
            <w:szCs w:val="22"/>
          </w:rPr>
          <w:delText>Previous studies</w:delText>
        </w:r>
        <w:r w:rsidR="00AC528F" w:rsidRPr="00C867DC" w:rsidDel="00BA59EC">
          <w:rPr>
            <w:rFonts w:ascii="Helvetica" w:eastAsiaTheme="minorEastAsia" w:hAnsi="Helvetica" w:cs="Helvetica"/>
            <w:sz w:val="22"/>
            <w:szCs w:val="22"/>
          </w:rPr>
          <w:delText xml:space="preserve"> have shown that </w:delText>
        </w:r>
        <w:r w:rsidDel="00BA59EC">
          <w:rPr>
            <w:rFonts w:ascii="Helvetica" w:eastAsiaTheme="minorEastAsia" w:hAnsi="Helvetica" w:cs="Helvetica"/>
            <w:sz w:val="22"/>
            <w:szCs w:val="22"/>
          </w:rPr>
          <w:delText xml:space="preserve">mononuclear </w:delText>
        </w:r>
        <w:r w:rsidR="00AC528F" w:rsidRPr="00C867DC" w:rsidDel="00BA59EC">
          <w:rPr>
            <w:rFonts w:ascii="Helvetica" w:eastAsiaTheme="minorEastAsia" w:hAnsi="Helvetica" w:cs="Helvetica"/>
            <w:sz w:val="22"/>
            <w:szCs w:val="22"/>
          </w:rPr>
          <w:delText>cell infiltration</w:delText>
        </w:r>
        <w:r w:rsidR="007A333C" w:rsidDel="00BA59EC">
          <w:rPr>
            <w:rFonts w:ascii="Helvetica" w:eastAsiaTheme="minorEastAsia" w:hAnsi="Helvetica" w:cs="Helvetica"/>
            <w:sz w:val="22"/>
            <w:szCs w:val="22"/>
          </w:rPr>
          <w:delText xml:space="preserve"> in the colon</w:delText>
        </w:r>
        <w:r w:rsidR="00AC528F" w:rsidRPr="00C867DC" w:rsidDel="00BA59EC">
          <w:rPr>
            <w:rFonts w:ascii="Helvetica" w:eastAsiaTheme="minorEastAsia" w:hAnsi="Helvetica" w:cs="Helvetica"/>
            <w:sz w:val="22"/>
            <w:szCs w:val="22"/>
          </w:rPr>
          <w:delText xml:space="preserve">, </w:delText>
        </w:r>
        <w:r w:rsidR="007A333C" w:rsidDel="00BA59EC">
          <w:rPr>
            <w:rFonts w:ascii="Helvetica" w:eastAsiaTheme="minorEastAsia" w:hAnsi="Helvetica" w:cs="Helvetica"/>
            <w:sz w:val="22"/>
            <w:szCs w:val="22"/>
          </w:rPr>
          <w:delText xml:space="preserve">serum </w:delText>
        </w:r>
        <w:r w:rsidR="00AC528F" w:rsidRPr="00C867DC" w:rsidDel="00BA59EC">
          <w:rPr>
            <w:rFonts w:ascii="Helvetica" w:eastAsiaTheme="minorEastAsia" w:hAnsi="Helvetica" w:cs="Helvetica"/>
            <w:sz w:val="22"/>
            <w:szCs w:val="22"/>
          </w:rPr>
          <w:delText>antibody levels</w:delText>
        </w:r>
        <w:r w:rsidR="007A333C" w:rsidDel="00BA59EC">
          <w:rPr>
            <w:rFonts w:ascii="Helvetica" w:eastAsiaTheme="minorEastAsia" w:hAnsi="Helvetica" w:cs="Helvetica"/>
            <w:sz w:val="22"/>
            <w:szCs w:val="22"/>
          </w:rPr>
          <w:delText>, blood inflammatory proteins</w:delText>
        </w:r>
        <w:r w:rsidR="00AC528F" w:rsidRPr="00C867DC" w:rsidDel="00BA59EC">
          <w:rPr>
            <w:rFonts w:ascii="Helvetica" w:eastAsiaTheme="minorEastAsia" w:hAnsi="Helvetica" w:cs="Helvetica"/>
            <w:sz w:val="22"/>
            <w:szCs w:val="22"/>
          </w:rPr>
          <w:delText xml:space="preserve"> and</w:delText>
        </w:r>
        <w:r w:rsidR="007A333C" w:rsidDel="00BA59EC">
          <w:rPr>
            <w:rFonts w:ascii="Helvetica" w:eastAsiaTheme="minorEastAsia" w:hAnsi="Helvetica" w:cs="Helvetica"/>
            <w:sz w:val="22"/>
            <w:szCs w:val="22"/>
          </w:rPr>
          <w:delText>,</w:delText>
        </w:r>
        <w:r w:rsidR="00AC528F" w:rsidRPr="00C867DC" w:rsidDel="00BA59EC">
          <w:rPr>
            <w:rFonts w:ascii="Helvetica" w:eastAsiaTheme="minorEastAsia" w:hAnsi="Helvetica" w:cs="Helvetica"/>
            <w:sz w:val="22"/>
            <w:szCs w:val="22"/>
          </w:rPr>
          <w:delText xml:space="preserve"> more recently</w:delText>
        </w:r>
        <w:r w:rsidR="007A333C" w:rsidDel="00BA59EC">
          <w:rPr>
            <w:rFonts w:ascii="Helvetica" w:eastAsiaTheme="minorEastAsia" w:hAnsi="Helvetica" w:cs="Helvetica"/>
            <w:sz w:val="22"/>
            <w:szCs w:val="22"/>
          </w:rPr>
          <w:delText>,</w:delText>
        </w:r>
        <w:r w:rsidR="00AC528F" w:rsidRPr="00C867DC" w:rsidDel="00BA59EC">
          <w:rPr>
            <w:rFonts w:ascii="Helvetica" w:eastAsiaTheme="minorEastAsia" w:hAnsi="Helvetica" w:cs="Helvetica"/>
            <w:sz w:val="22"/>
            <w:szCs w:val="22"/>
          </w:rPr>
          <w:delText xml:space="preserve"> alterations in fecal microbiome can be predictive</w:delText>
        </w:r>
        <w:r w:rsidR="007A333C" w:rsidDel="00BA59EC">
          <w:rPr>
            <w:rFonts w:ascii="Helvetica" w:eastAsiaTheme="minorEastAsia" w:hAnsi="Helvetica" w:cs="Helvetica"/>
            <w:sz w:val="22"/>
            <w:szCs w:val="22"/>
          </w:rPr>
          <w:delText xml:space="preserve"> </w:delText>
        </w:r>
        <w:r w:rsidR="00AC528F" w:rsidRPr="00C867DC" w:rsidDel="00BA59EC">
          <w:rPr>
            <w:rFonts w:ascii="Helvetica" w:eastAsiaTheme="minorEastAsia" w:hAnsi="Helvetica" w:cs="Helvetica"/>
            <w:sz w:val="22"/>
            <w:szCs w:val="22"/>
          </w:rPr>
          <w:delText>of pouchitis</w:delText>
        </w:r>
      </w:del>
      <w:ins w:id="238" w:author="Microsoft Office User" w:date="2018-02-12T14:20:00Z">
        <w:r w:rsidR="00BA59EC">
          <w:rPr>
            <w:rFonts w:ascii="Helvetica" w:eastAsiaTheme="minorEastAsia" w:hAnsi="Helvetica" w:cs="Helvetica"/>
            <w:sz w:val="22"/>
            <w:szCs w:val="22"/>
          </w:rPr>
          <w:t xml:space="preserve">Several studies have attempted to identify factors </w:t>
        </w:r>
      </w:ins>
      <w:ins w:id="239" w:author="Microsoft Office User" w:date="2018-02-12T14:21:00Z">
        <w:r w:rsidR="00BA59EC">
          <w:rPr>
            <w:rFonts w:ascii="Helvetica" w:eastAsiaTheme="minorEastAsia" w:hAnsi="Helvetica" w:cs="Helvetica"/>
            <w:sz w:val="22"/>
            <w:szCs w:val="22"/>
          </w:rPr>
          <w:t>predictive</w:t>
        </w:r>
      </w:ins>
      <w:ins w:id="240" w:author="Microsoft Office User" w:date="2018-02-12T14:20:00Z">
        <w:r w:rsidR="00BA59EC">
          <w:rPr>
            <w:rFonts w:ascii="Helvetica" w:eastAsiaTheme="minorEastAsia" w:hAnsi="Helvetica" w:cs="Helvetica"/>
            <w:sz w:val="22"/>
            <w:szCs w:val="22"/>
          </w:rPr>
          <w:t xml:space="preserve"> of pouchitis (</w:t>
        </w:r>
      </w:ins>
      <w:ins w:id="241" w:author="Microsoft Office User" w:date="2018-02-12T14:21:00Z">
        <w:r w:rsidR="00BA59EC">
          <w:rPr>
            <w:rFonts w:ascii="Helvetica" w:eastAsiaTheme="minorEastAsia" w:hAnsi="Helvetica" w:cs="Helvetica"/>
            <w:sz w:val="22"/>
            <w:szCs w:val="22"/>
          </w:rPr>
          <w:t xml:space="preserve">see </w:t>
        </w:r>
        <w:r w:rsidR="00BA59EC" w:rsidRPr="00BA59EC">
          <w:rPr>
            <w:rFonts w:ascii="Helvetica" w:eastAsiaTheme="minorEastAsia" w:hAnsi="Helvetica" w:cs="Helvetica"/>
            <w:b/>
            <w:i/>
            <w:sz w:val="22"/>
            <w:szCs w:val="22"/>
            <w:rPrChange w:id="242" w:author="Microsoft Office User" w:date="2018-02-12T14:21:00Z">
              <w:rPr>
                <w:rFonts w:ascii="Helvetica" w:eastAsiaTheme="minorEastAsia" w:hAnsi="Helvetica" w:cs="Helvetica"/>
                <w:sz w:val="22"/>
                <w:szCs w:val="22"/>
              </w:rPr>
            </w:rPrChange>
          </w:rPr>
          <w:t>Barrier 2</w:t>
        </w:r>
        <w:r w:rsidR="00BA59EC">
          <w:rPr>
            <w:rFonts w:ascii="Helvetica" w:eastAsiaTheme="minorEastAsia" w:hAnsi="Helvetica" w:cs="Helvetica"/>
            <w:sz w:val="22"/>
            <w:szCs w:val="22"/>
          </w:rPr>
          <w:t>)</w:t>
        </w:r>
      </w:ins>
      <w:del w:id="243" w:author="Microsoft Office User" w:date="2018-02-12T14:21:00Z">
        <w:r w:rsidR="00AC528F" w:rsidRPr="00C867DC" w:rsidDel="00BA59EC">
          <w:rPr>
            <w:rFonts w:ascii="Helvetica" w:eastAsiaTheme="minorEastAsia" w:hAnsi="Helvetica" w:cs="Helvetica"/>
            <w:sz w:val="22"/>
            <w:szCs w:val="22"/>
          </w:rPr>
          <w:delText>{</w:delText>
        </w:r>
        <w:r w:rsidR="00AC528F" w:rsidRPr="00C867DC" w:rsidDel="00BA59EC">
          <w:rPr>
            <w:sz w:val="22"/>
            <w:szCs w:val="22"/>
          </w:rPr>
          <w:delText xml:space="preserve"> </w:delText>
        </w:r>
        <w:r w:rsidR="00AC528F" w:rsidRPr="00C867DC" w:rsidDel="00BA59EC">
          <w:rPr>
            <w:rFonts w:ascii="Helvetica" w:eastAsiaTheme="minorEastAsia" w:hAnsi="Helvetica" w:cs="Helvetica"/>
            <w:sz w:val="22"/>
            <w:szCs w:val="22"/>
          </w:rPr>
          <w:delText>PMID: 28662525}{19603012}  {gut 2017}.</w:delText>
        </w:r>
      </w:del>
      <w:ins w:id="244" w:author="Microsoft Office User" w:date="2018-02-12T14:22:00Z">
        <w:r w:rsidR="00BA59EC">
          <w:rPr>
            <w:rFonts w:ascii="Arial" w:hAnsi="Arial"/>
            <w:sz w:val="22"/>
            <w:szCs w:val="22"/>
          </w:rPr>
          <w:t>, h</w:t>
        </w:r>
      </w:ins>
      <w:del w:id="245" w:author="Microsoft Office User" w:date="2018-02-12T14:21:00Z">
        <w:r w:rsidR="00AC528F" w:rsidRPr="00C867DC" w:rsidDel="00BA59EC">
          <w:rPr>
            <w:rFonts w:ascii="Helvetica" w:eastAsiaTheme="minorEastAsia" w:hAnsi="Helvetica" w:cs="Helvetica"/>
            <w:sz w:val="22"/>
            <w:szCs w:val="22"/>
          </w:rPr>
          <w:delText xml:space="preserve"> </w:delText>
        </w:r>
      </w:del>
      <w:del w:id="246" w:author="Microsoft Office User" w:date="2018-02-12T14:22:00Z">
        <w:r w:rsidR="007A333C" w:rsidDel="00BA59EC">
          <w:rPr>
            <w:rFonts w:ascii="Arial" w:hAnsi="Arial"/>
            <w:sz w:val="22"/>
            <w:szCs w:val="22"/>
          </w:rPr>
          <w:delText>H</w:delText>
        </w:r>
      </w:del>
      <w:r w:rsidR="007A333C">
        <w:rPr>
          <w:rFonts w:ascii="Arial" w:hAnsi="Arial"/>
          <w:sz w:val="22"/>
          <w:szCs w:val="22"/>
        </w:rPr>
        <w:t>owever, the</w:t>
      </w:r>
      <w:ins w:id="247" w:author="Microsoft Office User" w:date="2018-02-12T14:22:00Z">
        <w:r w:rsidR="00BA59EC">
          <w:rPr>
            <w:rFonts w:ascii="Arial" w:hAnsi="Arial"/>
            <w:sz w:val="22"/>
            <w:szCs w:val="22"/>
          </w:rPr>
          <w:t xml:space="preserve"> </w:t>
        </w:r>
      </w:ins>
      <w:del w:id="248" w:author="Microsoft Office User" w:date="2018-02-12T14:22:00Z">
        <w:r w:rsidR="007A333C" w:rsidDel="00BA59EC">
          <w:rPr>
            <w:rFonts w:ascii="Arial" w:hAnsi="Arial"/>
            <w:sz w:val="22"/>
            <w:szCs w:val="22"/>
          </w:rPr>
          <w:delText xml:space="preserve"> </w:delText>
        </w:r>
      </w:del>
      <w:r w:rsidR="00956A31" w:rsidRPr="00C867DC">
        <w:rPr>
          <w:rFonts w:ascii="Arial" w:hAnsi="Arial"/>
          <w:sz w:val="22"/>
          <w:szCs w:val="22"/>
        </w:rPr>
        <w:t xml:space="preserve">accuracy </w:t>
      </w:r>
      <w:r w:rsidR="007A333C">
        <w:rPr>
          <w:rFonts w:ascii="Arial" w:hAnsi="Arial"/>
          <w:sz w:val="22"/>
          <w:szCs w:val="22"/>
        </w:rPr>
        <w:t>of</w:t>
      </w:r>
      <w:r w:rsidR="00956A31" w:rsidRPr="00C867DC">
        <w:rPr>
          <w:rFonts w:ascii="Arial" w:hAnsi="Arial"/>
          <w:sz w:val="22"/>
          <w:szCs w:val="22"/>
        </w:rPr>
        <w:t xml:space="preserve"> prediction </w:t>
      </w:r>
      <w:r w:rsidR="007A333C">
        <w:rPr>
          <w:rFonts w:ascii="Arial" w:hAnsi="Arial"/>
          <w:sz w:val="22"/>
          <w:szCs w:val="22"/>
        </w:rPr>
        <w:t xml:space="preserve">was not high enough to warrant their clinical application. </w:t>
      </w:r>
      <w:r w:rsidR="00036E3C">
        <w:rPr>
          <w:rFonts w:ascii="Arial" w:hAnsi="Arial"/>
          <w:sz w:val="22"/>
          <w:szCs w:val="22"/>
        </w:rPr>
        <w:t xml:space="preserve">This is likely </w:t>
      </w:r>
      <w:r w:rsidR="00956A31" w:rsidRPr="00C867DC">
        <w:rPr>
          <w:rFonts w:ascii="Arial" w:hAnsi="Arial"/>
          <w:sz w:val="22"/>
          <w:szCs w:val="22"/>
        </w:rPr>
        <w:t>due to</w:t>
      </w:r>
      <w:r w:rsidR="00E90A40" w:rsidRPr="00C867DC">
        <w:rPr>
          <w:rFonts w:ascii="Arial" w:hAnsi="Arial"/>
          <w:sz w:val="22"/>
          <w:szCs w:val="22"/>
        </w:rPr>
        <w:t xml:space="preserve"> </w:t>
      </w:r>
      <w:r w:rsidR="00921753">
        <w:rPr>
          <w:rFonts w:ascii="Arial" w:hAnsi="Arial"/>
          <w:sz w:val="22"/>
          <w:szCs w:val="22"/>
        </w:rPr>
        <w:t xml:space="preserve">the </w:t>
      </w:r>
      <w:r w:rsidR="00E90A40" w:rsidRPr="00C867DC">
        <w:rPr>
          <w:rFonts w:ascii="Arial" w:hAnsi="Arial"/>
          <w:sz w:val="22"/>
          <w:szCs w:val="22"/>
        </w:rPr>
        <w:t>we</w:t>
      </w:r>
      <w:r w:rsidR="004A6A41" w:rsidRPr="00C867DC">
        <w:rPr>
          <w:rFonts w:ascii="Arial" w:hAnsi="Arial"/>
          <w:sz w:val="22"/>
          <w:szCs w:val="22"/>
        </w:rPr>
        <w:t>a</w:t>
      </w:r>
      <w:r w:rsidR="00E90A40" w:rsidRPr="00C867DC">
        <w:rPr>
          <w:rFonts w:ascii="Arial" w:hAnsi="Arial"/>
          <w:sz w:val="22"/>
          <w:szCs w:val="22"/>
        </w:rPr>
        <w:t>knesses</w:t>
      </w:r>
      <w:r w:rsidR="00956A31" w:rsidRPr="00C867DC">
        <w:rPr>
          <w:rFonts w:ascii="Arial" w:hAnsi="Arial"/>
          <w:sz w:val="22"/>
          <w:szCs w:val="22"/>
        </w:rPr>
        <w:t xml:space="preserve"> in experimental approaches</w:t>
      </w:r>
      <w:r w:rsidR="00036E3C">
        <w:rPr>
          <w:rFonts w:ascii="Arial" w:hAnsi="Arial"/>
          <w:sz w:val="22"/>
          <w:szCs w:val="22"/>
        </w:rPr>
        <w:t xml:space="preserve"> such</w:t>
      </w:r>
      <w:r w:rsidR="008E770B">
        <w:rPr>
          <w:rFonts w:ascii="Arial" w:hAnsi="Arial"/>
          <w:sz w:val="22"/>
          <w:szCs w:val="22"/>
        </w:rPr>
        <w:t xml:space="preserve"> </w:t>
      </w:r>
      <w:r w:rsidR="00921753">
        <w:rPr>
          <w:rFonts w:ascii="Arial" w:hAnsi="Arial"/>
          <w:sz w:val="22"/>
          <w:szCs w:val="22"/>
        </w:rPr>
        <w:t>as limited number of analyzed parameters and</w:t>
      </w:r>
      <w:r w:rsidR="008E770B">
        <w:rPr>
          <w:rFonts w:ascii="Arial" w:hAnsi="Arial"/>
          <w:sz w:val="22"/>
          <w:szCs w:val="22"/>
        </w:rPr>
        <w:t xml:space="preserve"> </w:t>
      </w:r>
      <w:r w:rsidR="00D9764B" w:rsidRPr="00C867DC">
        <w:rPr>
          <w:rFonts w:ascii="Arial" w:hAnsi="Arial"/>
          <w:sz w:val="22"/>
          <w:szCs w:val="22"/>
        </w:rPr>
        <w:t>use</w:t>
      </w:r>
      <w:r w:rsidR="008E770B">
        <w:rPr>
          <w:rFonts w:ascii="Arial" w:hAnsi="Arial"/>
          <w:sz w:val="22"/>
          <w:szCs w:val="22"/>
        </w:rPr>
        <w:t xml:space="preserve"> of</w:t>
      </w:r>
      <w:r w:rsidR="00D9764B" w:rsidRPr="00C867DC">
        <w:rPr>
          <w:rFonts w:ascii="Arial" w:hAnsi="Arial"/>
          <w:sz w:val="22"/>
          <w:szCs w:val="22"/>
        </w:rPr>
        <w:t xml:space="preserve"> fecal material instead of the tissue samples. </w:t>
      </w:r>
      <w:r w:rsidR="007224E4">
        <w:rPr>
          <w:rFonts w:ascii="Arial" w:hAnsi="Arial"/>
          <w:sz w:val="22"/>
          <w:szCs w:val="22"/>
        </w:rPr>
        <w:t>Integration of</w:t>
      </w:r>
      <w:r w:rsidR="008E770B">
        <w:rPr>
          <w:rFonts w:ascii="Arial" w:hAnsi="Arial"/>
          <w:sz w:val="22"/>
          <w:szCs w:val="22"/>
        </w:rPr>
        <w:t xml:space="preserve"> multi-</w:t>
      </w:r>
      <w:del w:id="249" w:author="Microsoft Office User" w:date="2018-02-12T14:22:00Z">
        <w:r w:rsidR="008E770B" w:rsidDel="003C7E89">
          <w:rPr>
            <w:rFonts w:ascii="Arial" w:hAnsi="Arial"/>
            <w:sz w:val="22"/>
            <w:szCs w:val="22"/>
          </w:rPr>
          <w:delText xml:space="preserve">omic </w:delText>
        </w:r>
      </w:del>
      <w:ins w:id="250" w:author="Microsoft Office User" w:date="2018-02-12T14:22:00Z">
        <w:r w:rsidR="003C7E89">
          <w:rPr>
            <w:rFonts w:ascii="Arial" w:hAnsi="Arial"/>
            <w:sz w:val="22"/>
            <w:szCs w:val="22"/>
          </w:rPr>
          <w:t xml:space="preserve">OMIC </w:t>
        </w:r>
      </w:ins>
      <w:r w:rsidR="008E770B">
        <w:rPr>
          <w:rFonts w:ascii="Arial" w:hAnsi="Arial"/>
          <w:sz w:val="22"/>
          <w:szCs w:val="22"/>
        </w:rPr>
        <w:t>methods</w:t>
      </w:r>
      <w:r w:rsidR="007224E4">
        <w:rPr>
          <w:rFonts w:ascii="Arial" w:hAnsi="Arial"/>
          <w:sz w:val="22"/>
          <w:szCs w:val="22"/>
        </w:rPr>
        <w:t xml:space="preserve"> has been shown to increase </w:t>
      </w:r>
      <w:r w:rsidR="00921753">
        <w:rPr>
          <w:rFonts w:ascii="Arial" w:hAnsi="Arial"/>
          <w:sz w:val="22"/>
          <w:szCs w:val="22"/>
        </w:rPr>
        <w:t>accuracy</w:t>
      </w:r>
      <w:r w:rsidR="003402F6">
        <w:rPr>
          <w:rFonts w:ascii="Arial" w:hAnsi="Arial"/>
          <w:sz w:val="22"/>
          <w:szCs w:val="22"/>
        </w:rPr>
        <w:t xml:space="preserve"> of classification</w:t>
      </w:r>
      <w:r w:rsidR="003402F6" w:rsidRPr="00C867DC">
        <w:rPr>
          <w:rFonts w:ascii="Arial" w:hAnsi="Arial"/>
          <w:sz w:val="22"/>
          <w:szCs w:val="22"/>
        </w:rPr>
        <w:t xml:space="preserve"> for many diseases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ExcludeYear="1"&gt;&lt;Author&gt;Kim&lt;/Author&gt;&lt;Year&gt;2015&lt;/Year&gt;&lt;RecNum&gt;84&lt;/RecNum&gt;&lt;DisplayText&gt;(&lt;style face="italic"&gt;14&lt;/style&gt;)&lt;/DisplayText&gt;&lt;record&gt;&lt;rec-number&gt;84&lt;/rec-number&gt;&lt;foreign-keys&gt;&lt;key app="EN" db-id="r09at99tk2z9vie5a5555r9i0st25xdaz59s" timestamp="1518475849"&gt;84&lt;/key&gt;&lt;/foreign-keys&gt;&lt;ref-type name="Book"&gt;6&lt;/ref-type&gt;&lt;contributors&gt;&lt;authors&gt;&lt;author&gt;Kim, Dokyoon&lt;/author&gt;&lt;author&gt;Joung, Je-Gun&lt;/author&gt;&lt;author&gt;Sohn, Kyung-Ah&lt;/author&gt;&lt;author&gt;Shin, Hyunjung&lt;/author&gt;&lt;author&gt;Park, Yu Rang&lt;/author&gt;&lt;author&gt;Ritchie, Marylyn D.&lt;/author&gt;&lt;author&gt;Kim, Ju Han&lt;/author&gt;&lt;/authors&gt;&lt;/contributors&gt;&lt;titles&gt;&lt;title&gt;Knowledge boosting: a graph-based integration approach with multi-omics data and genomic knowledge for cancer clinical outcome prediction&lt;/title&gt;&lt;/titles&gt;&lt;pages&gt;109-20&lt;/pages&gt;&lt;volume&gt;22&lt;/volume&gt;&lt;number&gt;1&lt;/number&gt;&lt;dates&gt;&lt;year&gt;2015&lt;/year&gt;&lt;pub-dates&gt;&lt;date&gt;Jan&lt;/date&gt;&lt;/pub-dates&gt;&lt;/dates&gt;&lt;isbn&gt;1527-974X&lt;/isbn&gt;&lt;accession-num&gt;25002459 </w:instrText>
      </w:r>
      <w:r w:rsidR="00B343AB">
        <w:rPr>
          <w:rFonts w:ascii="Tahoma" w:hAnsi="Tahoma" w:cs="Tahoma"/>
          <w:sz w:val="22"/>
          <w:szCs w:val="22"/>
        </w:rPr>
        <w:instrText>﻿</w:instrText>
      </w:r>
      <w:r w:rsidR="00B343AB">
        <w:rPr>
          <w:rFonts w:ascii="Arial" w:hAnsi="Arial"/>
          <w:sz w:val="22"/>
          <w:szCs w:val="22"/>
        </w:rPr>
        <w:instrText>%0 Journal Article&lt;/accession-num&gt;&lt;label&gt;kim2015knowledge&lt;/label&gt;&lt;work-type&gt;journal article&lt;/work-type&gt;&lt;urls&gt;&lt;related-urls&gt;&lt;url&gt;http://dx.doi.org/10.1136/amiajnl-2013-002481&lt;/url&gt;&lt;url&gt;http://www.ncbi.nlm.nih.gov/pubmed/25002459&lt;/url&gt;&lt;/related-urls&gt;&lt;/urls&gt;&lt;electronic-resource-num&gt;10.1136/amiajnl-2013-002481&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14</w:t>
      </w:r>
      <w:r w:rsidR="00B343AB">
        <w:rPr>
          <w:rFonts w:ascii="Arial" w:hAnsi="Arial"/>
          <w:noProof/>
          <w:sz w:val="22"/>
          <w:szCs w:val="22"/>
        </w:rPr>
        <w:t>)</w:t>
      </w:r>
      <w:r w:rsidR="00B343AB">
        <w:rPr>
          <w:rFonts w:ascii="Arial" w:hAnsi="Arial"/>
          <w:sz w:val="22"/>
          <w:szCs w:val="22"/>
        </w:rPr>
        <w:fldChar w:fldCharType="end"/>
      </w:r>
      <w:ins w:id="251" w:author="Richard R" w:date="2018-02-12T14:31:00Z">
        <w:r w:rsidR="00E31B29">
          <w:rPr>
            <w:rFonts w:ascii="Arial" w:hAnsi="Arial"/>
            <w:sz w:val="22"/>
            <w:szCs w:val="22"/>
          </w:rPr>
          <w:t>{</w:t>
        </w:r>
      </w:ins>
      <w:del w:id="252" w:author="Richard R" w:date="2018-02-12T14:31:00Z">
        <w:r w:rsidR="003402F6" w:rsidRPr="00C867DC" w:rsidDel="00E31B29">
          <w:rPr>
            <w:rFonts w:ascii="Arial" w:hAnsi="Arial"/>
            <w:sz w:val="22"/>
            <w:szCs w:val="22"/>
          </w:rPr>
          <w:delText xml:space="preserve">; </w:delText>
        </w:r>
      </w:del>
      <w:r w:rsidR="003402F6">
        <w:rPr>
          <w:rFonts w:ascii="Arial" w:hAnsi="Arial"/>
          <w:sz w:val="22"/>
          <w:szCs w:val="22"/>
        </w:rPr>
        <w:t>PMID: 15948174</w:t>
      </w:r>
      <w:ins w:id="253" w:author="Richard R" w:date="2018-02-12T14:31:00Z">
        <w:r w:rsidR="00E31B29">
          <w:rPr>
            <w:rFonts w:ascii="Arial" w:hAnsi="Arial"/>
            <w:sz w:val="22"/>
            <w:szCs w:val="22"/>
          </w:rPr>
          <w:t>}{</w:t>
        </w:r>
      </w:ins>
      <w:del w:id="254" w:author="Richard R" w:date="2018-02-12T14:31:00Z">
        <w:r w:rsidR="003402F6" w:rsidDel="00E31B29">
          <w:rPr>
            <w:rFonts w:ascii="Arial" w:hAnsi="Arial"/>
            <w:sz w:val="22"/>
            <w:szCs w:val="22"/>
          </w:rPr>
          <w:delText xml:space="preserve">; </w:delText>
        </w:r>
      </w:del>
      <w:r w:rsidR="003402F6">
        <w:rPr>
          <w:rFonts w:ascii="Arial" w:hAnsi="Arial"/>
          <w:sz w:val="22"/>
          <w:szCs w:val="22"/>
        </w:rPr>
        <w:t>PMID: 22549015}</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ExcludeYear="1"&gt;&lt;Author&gt;Seoane&lt;/Author&gt;&lt;Year&gt;2014&lt;/Year&gt;&lt;RecNum&gt;109&lt;/RecNum&gt;&lt;DisplayText&gt;(&lt;style face="italic"&gt;15&lt;/style&gt;)&lt;/DisplayText&gt;&lt;record&gt;&lt;rec-number&gt;109&lt;/rec-number&gt;&lt;foreign-keys&gt;&lt;key app="EN" db-id="r09at99tk2z9vie5a5555r9i0st25xdaz59s" timestamp="1518475849"&gt;109&lt;/key&gt;&lt;/foreign-keys&gt;&lt;ref-type name="Book"&gt;6&lt;/ref-type&gt;&lt;contributors&gt;&lt;authors&gt;&lt;author&gt;Seoane, Jos\a’e A.&lt;/author&gt;&lt;author&gt;Day, Ian N. M.&lt;/author&gt;&lt;author&gt;Gaunt, Tom R.&lt;/author&gt;&lt;author&gt;Campbell, Colin&lt;/author&gt;&lt;/authors&gt;&lt;/contributors&gt;&lt;titles&gt;&lt;title&gt;A pathway-based data integration framework for prediction of disease progression&lt;/title&gt;&lt;/titles&gt;&lt;pages&gt;838-45&lt;/pages&gt;&lt;volume&gt;30&lt;/volume&gt;&lt;number&gt;6&lt;/number&gt;&lt;dates&gt;&lt;year&gt;2014&lt;/year&gt;&lt;pub-dates&gt;&lt;date&gt;Mar&lt;/date&gt;&lt;/pub-dates&gt;&lt;/dates&gt;&lt;isbn&gt;1367-4811&lt;/isbn&gt;&lt;accession-num&gt;24162466 </w:instrText>
      </w:r>
      <w:r w:rsidR="00B343AB">
        <w:rPr>
          <w:rFonts w:ascii="Tahoma" w:hAnsi="Tahoma" w:cs="Tahoma"/>
          <w:sz w:val="22"/>
          <w:szCs w:val="22"/>
        </w:rPr>
        <w:instrText>﻿</w:instrText>
      </w:r>
      <w:r w:rsidR="00B343AB">
        <w:rPr>
          <w:rFonts w:ascii="Arial" w:hAnsi="Arial"/>
          <w:sz w:val="22"/>
          <w:szCs w:val="22"/>
        </w:rPr>
        <w:instrText>%0 Journal Article&lt;/accession-num&gt;&lt;label&gt;seoane2014pathway&lt;/label&gt;&lt;work-type&gt;journal article&lt;/work-type&gt;&lt;urls&gt;&lt;related-urls&gt;&lt;url&gt;http://dx.doi.org/10.1093/bioinformatics/btt610&lt;/url&gt;&lt;url&gt;http://www.ncbi.nlm.nih.gov/pubmed/24162466&lt;/url&gt;&lt;/related-urls&gt;&lt;/urls&gt;&lt;electronic-resource-num&gt;10.1093/bioinformatics/btt610&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15</w:t>
      </w:r>
      <w:r w:rsidR="00B343AB">
        <w:rPr>
          <w:rFonts w:ascii="Arial" w:hAnsi="Arial"/>
          <w:noProof/>
          <w:sz w:val="22"/>
          <w:szCs w:val="22"/>
        </w:rPr>
        <w:t>)</w:t>
      </w:r>
      <w:r w:rsidR="00B343AB">
        <w:rPr>
          <w:rFonts w:ascii="Arial" w:hAnsi="Arial"/>
          <w:sz w:val="22"/>
          <w:szCs w:val="22"/>
        </w:rPr>
        <w:fldChar w:fldCharType="end"/>
      </w:r>
      <w:del w:id="255" w:author="Microsoft Office User" w:date="2018-02-12T14:23:00Z">
        <w:r w:rsidR="007224E4" w:rsidDel="003C7E89">
          <w:rPr>
            <w:rFonts w:ascii="Arial" w:hAnsi="Arial"/>
            <w:sz w:val="22"/>
            <w:szCs w:val="22"/>
          </w:rPr>
          <w:delText>.</w:delText>
        </w:r>
        <w:r w:rsidR="008E770B" w:rsidDel="003C7E89">
          <w:rPr>
            <w:rFonts w:ascii="Arial" w:hAnsi="Arial"/>
            <w:sz w:val="22"/>
            <w:szCs w:val="22"/>
          </w:rPr>
          <w:delText xml:space="preserve"> </w:delText>
        </w:r>
        <w:r w:rsidR="00921753" w:rsidDel="003C7E89">
          <w:rPr>
            <w:rFonts w:ascii="Arial" w:hAnsi="Arial"/>
            <w:sz w:val="22"/>
            <w:szCs w:val="22"/>
          </w:rPr>
          <w:delText xml:space="preserve">This </w:delText>
        </w:r>
      </w:del>
      <w:ins w:id="256" w:author="Microsoft Office User" w:date="2018-02-12T14:23:00Z">
        <w:r w:rsidR="003C7E89">
          <w:rPr>
            <w:rFonts w:ascii="Arial" w:hAnsi="Arial"/>
            <w:sz w:val="22"/>
            <w:szCs w:val="22"/>
          </w:rPr>
          <w:t xml:space="preserve">, which </w:t>
        </w:r>
      </w:ins>
      <w:del w:id="257" w:author="Microsoft Office User" w:date="2018-02-12T14:23:00Z">
        <w:r w:rsidR="00921753" w:rsidDel="003C7E89">
          <w:rPr>
            <w:rFonts w:ascii="Arial" w:hAnsi="Arial"/>
            <w:sz w:val="22"/>
            <w:szCs w:val="22"/>
          </w:rPr>
          <w:delText>i</w:delText>
        </w:r>
      </w:del>
      <w:del w:id="258" w:author="Microsoft Office User" w:date="2018-02-12T14:18:00Z">
        <w:r w:rsidR="00921753" w:rsidDel="00BA59EC">
          <w:rPr>
            <w:rFonts w:ascii="Arial" w:hAnsi="Arial"/>
            <w:sz w:val="22"/>
            <w:szCs w:val="22"/>
          </w:rPr>
          <w:delText xml:space="preserve">s probably because </w:delText>
        </w:r>
      </w:del>
      <w:ins w:id="259" w:author="Microsoft Office User" w:date="2018-02-12T14:18:00Z">
        <w:r w:rsidR="00BA59EC">
          <w:rPr>
            <w:rFonts w:ascii="Arial" w:hAnsi="Arial"/>
            <w:sz w:val="22"/>
            <w:szCs w:val="22"/>
          </w:rPr>
          <w:t xml:space="preserve">can be explained by the fact that </w:t>
        </w:r>
      </w:ins>
      <w:r w:rsidR="00921753">
        <w:rPr>
          <w:rFonts w:ascii="Arial" w:hAnsi="Arial"/>
          <w:sz w:val="22"/>
          <w:szCs w:val="22"/>
        </w:rPr>
        <w:t xml:space="preserve">individual </w:t>
      </w:r>
      <w:del w:id="260" w:author="Microsoft Office User" w:date="2018-02-12T14:18:00Z">
        <w:r w:rsidR="00921753" w:rsidDel="00BA59EC">
          <w:rPr>
            <w:rFonts w:ascii="Arial" w:hAnsi="Arial"/>
            <w:sz w:val="22"/>
            <w:szCs w:val="22"/>
          </w:rPr>
          <w:delText xml:space="preserve">omic </w:delText>
        </w:r>
      </w:del>
      <w:ins w:id="261" w:author="Microsoft Office User" w:date="2018-02-12T14:18:00Z">
        <w:r w:rsidR="00BA59EC">
          <w:rPr>
            <w:rFonts w:ascii="Arial" w:hAnsi="Arial"/>
            <w:sz w:val="22"/>
            <w:szCs w:val="22"/>
          </w:rPr>
          <w:t xml:space="preserve">OMIC </w:t>
        </w:r>
      </w:ins>
      <w:r w:rsidR="00921753">
        <w:rPr>
          <w:rFonts w:ascii="Arial" w:hAnsi="Arial"/>
          <w:sz w:val="22"/>
          <w:szCs w:val="22"/>
        </w:rPr>
        <w:t xml:space="preserve">data cannot fully capture the complexity of </w:t>
      </w:r>
      <w:r w:rsidR="007224E4">
        <w:rPr>
          <w:rFonts w:ascii="Arial" w:hAnsi="Arial"/>
          <w:sz w:val="22"/>
          <w:szCs w:val="22"/>
        </w:rPr>
        <w:t xml:space="preserve">a </w:t>
      </w:r>
      <w:r w:rsidR="00921753">
        <w:rPr>
          <w:rFonts w:ascii="Arial" w:hAnsi="Arial"/>
          <w:sz w:val="22"/>
          <w:szCs w:val="22"/>
        </w:rPr>
        <w:t xml:space="preserve">disease </w:t>
      </w:r>
      <w:r w:rsidR="00921753" w:rsidRPr="00921753">
        <w:rPr>
          <w:rFonts w:ascii="Arial" w:hAnsi="Arial"/>
          <w:sz w:val="22"/>
          <w:szCs w:val="22"/>
        </w:rPr>
        <w:t>process</w:t>
      </w:r>
      <w:r w:rsidR="00921753">
        <w:rPr>
          <w:rFonts w:ascii="Arial" w:hAnsi="Arial"/>
          <w:sz w:val="22"/>
          <w:szCs w:val="22"/>
        </w:rPr>
        <w:t xml:space="preserve"> but </w:t>
      </w:r>
      <w:del w:id="262" w:author="Microsoft Office User" w:date="2018-02-12T14:18:00Z">
        <w:r w:rsidR="00921753" w:rsidDel="00BA59EC">
          <w:rPr>
            <w:rFonts w:ascii="Arial" w:hAnsi="Arial"/>
            <w:sz w:val="22"/>
            <w:szCs w:val="22"/>
          </w:rPr>
          <w:delText xml:space="preserve">together </w:delText>
        </w:r>
      </w:del>
      <w:ins w:id="263" w:author="Microsoft Office User" w:date="2018-02-12T14:18:00Z">
        <w:r w:rsidR="00BA59EC">
          <w:rPr>
            <w:rFonts w:ascii="Arial" w:hAnsi="Arial"/>
            <w:sz w:val="22"/>
            <w:szCs w:val="22"/>
          </w:rPr>
          <w:t xml:space="preserve">combined </w:t>
        </w:r>
      </w:ins>
      <w:r w:rsidR="00921753">
        <w:rPr>
          <w:rFonts w:ascii="Arial" w:hAnsi="Arial"/>
          <w:sz w:val="22"/>
          <w:szCs w:val="22"/>
        </w:rPr>
        <w:t xml:space="preserve">they </w:t>
      </w:r>
      <w:r w:rsidR="007224E4">
        <w:rPr>
          <w:rFonts w:ascii="Arial" w:hAnsi="Arial"/>
          <w:sz w:val="22"/>
          <w:szCs w:val="22"/>
        </w:rPr>
        <w:t xml:space="preserve">can </w:t>
      </w:r>
      <w:del w:id="264" w:author="Microsoft Office User" w:date="2018-02-12T14:18:00Z">
        <w:r w:rsidR="007224E4" w:rsidDel="00BA59EC">
          <w:rPr>
            <w:rFonts w:ascii="Arial" w:hAnsi="Arial"/>
            <w:sz w:val="22"/>
            <w:szCs w:val="22"/>
          </w:rPr>
          <w:delText xml:space="preserve">have </w:delText>
        </w:r>
      </w:del>
      <w:ins w:id="265" w:author="Microsoft Office User" w:date="2018-02-12T14:18:00Z">
        <w:r w:rsidR="00BA59EC">
          <w:rPr>
            <w:rFonts w:ascii="Arial" w:hAnsi="Arial"/>
            <w:sz w:val="22"/>
            <w:szCs w:val="22"/>
          </w:rPr>
          <w:t xml:space="preserve">create a </w:t>
        </w:r>
      </w:ins>
      <w:r w:rsidR="007224E4">
        <w:rPr>
          <w:rFonts w:ascii="Arial" w:hAnsi="Arial"/>
          <w:sz w:val="22"/>
          <w:szCs w:val="22"/>
        </w:rPr>
        <w:t>synergistic</w:t>
      </w:r>
      <w:r w:rsidR="00921753">
        <w:rPr>
          <w:rFonts w:ascii="Arial" w:hAnsi="Arial"/>
          <w:sz w:val="22"/>
          <w:szCs w:val="22"/>
        </w:rPr>
        <w:t xml:space="preserve"> effect</w:t>
      </w:r>
      <w:r w:rsidR="007224E4">
        <w:rPr>
          <w:rFonts w:ascii="Arial" w:hAnsi="Arial"/>
          <w:sz w:val="22"/>
          <w:szCs w:val="22"/>
        </w:rPr>
        <w:t xml:space="preserve"> </w:t>
      </w:r>
      <w:r w:rsidR="00B343AB">
        <w:rPr>
          <w:rFonts w:ascii="Arial" w:hAnsi="Arial"/>
          <w:sz w:val="22"/>
          <w:szCs w:val="22"/>
        </w:rPr>
        <w:fldChar w:fldCharType="begin">
          <w:fldData xml:space="preserve">PEVuZE5vdGU+PENpdGUgRXhjbHVkZVllYXI9IjEiPjxBdXRob3I+S2ltPC9BdXRob3I+PFllYXI+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</w:fldData>
        </w:fldChar>
      </w:r>
      <w:r w:rsidR="00B343AB">
        <w:rPr>
          <w:rFonts w:ascii="Arial" w:hAnsi="Arial"/>
          <w:sz w:val="22"/>
          <w:szCs w:val="22"/>
        </w:rPr>
        <w:instrText xml:space="preserve"> ADDIN EN.CITE </w:instrText>
      </w:r>
      <w:r w:rsidR="00B343AB">
        <w:rPr>
          <w:rFonts w:ascii="Arial" w:hAnsi="Arial"/>
          <w:sz w:val="22"/>
          <w:szCs w:val="22"/>
        </w:rPr>
        <w:fldChar w:fldCharType="begin">
          <w:fldData xml:space="preserve">PEVuZE5vdGU+PENpdGUgRXhjbHVkZVllYXI9IjEiPjxBdXRob3I+S2ltPC9BdXRob3I+PFllYXI+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</w:fldData>
        </w:fldChar>
      </w:r>
      <w:r w:rsidR="00B343AB">
        <w:rPr>
          <w:rFonts w:ascii="Arial" w:hAnsi="Arial"/>
          <w:sz w:val="22"/>
          <w:szCs w:val="22"/>
        </w:rPr>
        <w:instrText xml:space="preserve"> ADDIN EN.CITE.DATA </w:instrText>
      </w:r>
      <w:r w:rsidR="00B343AB">
        <w:rPr>
          <w:rFonts w:ascii="Arial" w:hAnsi="Arial"/>
          <w:sz w:val="22"/>
          <w:szCs w:val="22"/>
        </w:rPr>
      </w:r>
      <w:r w:rsidR="00B343AB">
        <w:rPr>
          <w:rFonts w:ascii="Arial" w:hAnsi="Arial"/>
          <w:sz w:val="22"/>
          <w:szCs w:val="22"/>
        </w:rPr>
        <w:fldChar w:fldCharType="end"/>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16, 17</w:t>
      </w:r>
      <w:r w:rsidR="00B343AB">
        <w:rPr>
          <w:rFonts w:ascii="Arial" w:hAnsi="Arial"/>
          <w:noProof/>
          <w:sz w:val="22"/>
          <w:szCs w:val="22"/>
        </w:rPr>
        <w:t>)</w:t>
      </w:r>
      <w:r w:rsidR="00B343AB">
        <w:rPr>
          <w:rFonts w:ascii="Arial" w:hAnsi="Arial"/>
          <w:sz w:val="22"/>
          <w:szCs w:val="22"/>
        </w:rPr>
        <w:fldChar w:fldCharType="end"/>
      </w:r>
      <w:r w:rsidR="003402F6">
        <w:rPr>
          <w:rFonts w:ascii="Arial" w:hAnsi="Arial"/>
          <w:sz w:val="22"/>
          <w:szCs w:val="22"/>
        </w:rPr>
        <w:t>.</w:t>
      </w:r>
      <w:r w:rsidR="00921753" w:rsidRPr="00921753">
        <w:rPr>
          <w:rFonts w:ascii="Arial" w:hAnsi="Arial"/>
          <w:sz w:val="22"/>
          <w:szCs w:val="22"/>
        </w:rPr>
        <w:t xml:space="preserve"> </w:t>
      </w:r>
      <w:r w:rsidR="005A6E3B" w:rsidRPr="00921753">
        <w:rPr>
          <w:rFonts w:ascii="Arial" w:hAnsi="Arial"/>
          <w:i/>
          <w:sz w:val="22"/>
          <w:szCs w:val="22"/>
        </w:rPr>
        <w:t xml:space="preserve">Therefore, studies </w:t>
      </w:r>
      <w:r w:rsidR="00921753" w:rsidRPr="00921753">
        <w:rPr>
          <w:rFonts w:ascii="Arial" w:hAnsi="Arial"/>
          <w:i/>
          <w:sz w:val="22"/>
          <w:szCs w:val="22"/>
        </w:rPr>
        <w:t>using multi-</w:t>
      </w:r>
      <w:del w:id="266" w:author="Microsoft Office User" w:date="2018-02-12T14:19:00Z">
        <w:r w:rsidR="00921753" w:rsidRPr="00921753" w:rsidDel="00BA59EC">
          <w:rPr>
            <w:rFonts w:ascii="Arial" w:hAnsi="Arial"/>
            <w:i/>
            <w:sz w:val="22"/>
            <w:szCs w:val="22"/>
          </w:rPr>
          <w:delText xml:space="preserve">omic </w:delText>
        </w:r>
      </w:del>
      <w:ins w:id="267" w:author="Microsoft Office User" w:date="2018-02-12T14:19:00Z">
        <w:r w:rsidR="00BA59EC">
          <w:rPr>
            <w:rFonts w:ascii="Arial" w:hAnsi="Arial"/>
            <w:i/>
            <w:sz w:val="22"/>
            <w:szCs w:val="22"/>
          </w:rPr>
          <w:t>OMIC</w:t>
        </w:r>
        <w:r w:rsidR="00BA59EC" w:rsidRPr="00921753">
          <w:rPr>
            <w:rFonts w:ascii="Arial" w:hAnsi="Arial"/>
            <w:i/>
            <w:sz w:val="22"/>
            <w:szCs w:val="22"/>
          </w:rPr>
          <w:t xml:space="preserve"> </w:t>
        </w:r>
      </w:ins>
      <w:r w:rsidR="00921753">
        <w:rPr>
          <w:rFonts w:ascii="Arial" w:hAnsi="Arial"/>
          <w:i/>
          <w:sz w:val="22"/>
          <w:szCs w:val="22"/>
        </w:rPr>
        <w:t xml:space="preserve">approaches </w:t>
      </w:r>
      <w:r w:rsidR="005A6E3B" w:rsidRPr="00921753">
        <w:rPr>
          <w:rFonts w:ascii="Arial" w:hAnsi="Arial"/>
          <w:i/>
          <w:sz w:val="22"/>
          <w:szCs w:val="22"/>
        </w:rPr>
        <w:t>are highly needed</w:t>
      </w:r>
      <w:r w:rsidR="00921753" w:rsidRPr="00921753">
        <w:rPr>
          <w:rFonts w:ascii="Arial" w:hAnsi="Arial"/>
          <w:i/>
          <w:sz w:val="22"/>
          <w:szCs w:val="22"/>
        </w:rPr>
        <w:t xml:space="preserve"> for pouchitis </w:t>
      </w:r>
      <w:r w:rsidR="00921753">
        <w:rPr>
          <w:rFonts w:ascii="Arial" w:hAnsi="Arial"/>
          <w:i/>
          <w:sz w:val="22"/>
          <w:szCs w:val="22"/>
        </w:rPr>
        <w:t>prediction</w:t>
      </w:r>
      <w:r w:rsidR="005A6E3B" w:rsidRPr="00921753">
        <w:rPr>
          <w:rFonts w:ascii="Arial" w:hAnsi="Arial"/>
          <w:i/>
          <w:sz w:val="22"/>
          <w:szCs w:val="22"/>
        </w:rPr>
        <w:t>.</w:t>
      </w:r>
    </w:p>
    <w:p w14:paraId="3C6CCD1A" w14:textId="33C7D704" w:rsidR="00222BE9" w:rsidRPr="00C867DC" w:rsidRDefault="00222BE9">
      <w:pPr>
        <w:spacing w:after="120"/>
        <w:jc w:val="both"/>
        <w:rPr>
          <w:rFonts w:ascii="Helvetica" w:eastAsiaTheme="minorEastAsia" w:hAnsi="Helvetica" w:cs="Helvetica"/>
          <w:sz w:val="22"/>
          <w:szCs w:val="22"/>
        </w:rPr>
        <w:pPrChange w:id="268" w:author="Microsoft Office User" w:date="2018-02-12T14:29:00Z">
          <w:pPr>
            <w:jc w:val="both"/>
          </w:pPr>
        </w:pPrChange>
      </w:pPr>
      <w:r w:rsidRPr="00921753">
        <w:rPr>
          <w:rFonts w:ascii="Arial" w:hAnsi="Arial"/>
          <w:b/>
          <w:sz w:val="22"/>
          <w:szCs w:val="22"/>
        </w:rPr>
        <w:t>How the methods,</w:t>
      </w:r>
      <w:r w:rsidRPr="00C867DC">
        <w:rPr>
          <w:rFonts w:ascii="Arial" w:hAnsi="Arial"/>
          <w:b/>
          <w:sz w:val="22"/>
          <w:szCs w:val="22"/>
        </w:rPr>
        <w:t xml:space="preserve"> concepts, treatments and preventive interventions will be changed if the proposed aims are achieved.</w:t>
      </w:r>
      <w:r w:rsidRPr="00C867DC">
        <w:rPr>
          <w:rFonts w:ascii="Arial" w:hAnsi="Arial" w:cs="Arial"/>
          <w:sz w:val="22"/>
          <w:szCs w:val="22"/>
        </w:rPr>
        <w:t xml:space="preserve"> </w:t>
      </w:r>
      <w:r w:rsidR="005A6E3B" w:rsidRPr="00C867DC">
        <w:rPr>
          <w:rFonts w:ascii="Arial" w:hAnsi="Arial"/>
          <w:sz w:val="22"/>
          <w:szCs w:val="22"/>
        </w:rPr>
        <w:t xml:space="preserve">We propose that </w:t>
      </w:r>
      <w:del w:id="269" w:author="Microsoft Office User" w:date="2018-02-12T14:24:00Z">
        <w:r w:rsidR="005A6E3B" w:rsidRPr="00C867DC" w:rsidDel="003642FC">
          <w:rPr>
            <w:rFonts w:ascii="Arial" w:hAnsi="Arial"/>
            <w:sz w:val="22"/>
            <w:szCs w:val="22"/>
          </w:rPr>
          <w:delText>u</w:delText>
        </w:r>
        <w:r w:rsidR="00956A31" w:rsidRPr="00C867DC" w:rsidDel="003642FC">
          <w:rPr>
            <w:rFonts w:ascii="Arial" w:hAnsi="Arial"/>
            <w:sz w:val="22"/>
            <w:szCs w:val="22"/>
          </w:rPr>
          <w:delText xml:space="preserve">sing </w:delText>
        </w:r>
      </w:del>
      <w:ins w:id="270" w:author="Microsoft Office User" w:date="2018-02-12T14:24:00Z">
        <w:r w:rsidR="003642FC">
          <w:rPr>
            <w:rFonts w:ascii="Arial" w:hAnsi="Arial"/>
            <w:sz w:val="22"/>
            <w:szCs w:val="22"/>
          </w:rPr>
          <w:t xml:space="preserve">performing a detailed immune </w:t>
        </w:r>
      </w:ins>
      <w:ins w:id="271" w:author="Microsoft Office User" w:date="2018-02-12T14:25:00Z">
        <w:r w:rsidR="003642FC">
          <w:rPr>
            <w:rFonts w:ascii="Arial" w:hAnsi="Arial"/>
            <w:sz w:val="22"/>
            <w:szCs w:val="22"/>
          </w:rPr>
          <w:t xml:space="preserve">cell (particularly, Mf) </w:t>
        </w:r>
      </w:ins>
      <w:ins w:id="272" w:author="Microsoft Office User" w:date="2018-02-12T14:24:00Z">
        <w:r w:rsidR="003642FC">
          <w:rPr>
            <w:rFonts w:ascii="Arial" w:hAnsi="Arial"/>
            <w:sz w:val="22"/>
            <w:szCs w:val="22"/>
          </w:rPr>
          <w:t>profiling</w:t>
        </w:r>
        <w:r w:rsidR="003642FC" w:rsidRPr="00C867DC">
          <w:rPr>
            <w:rFonts w:ascii="Arial" w:hAnsi="Arial"/>
            <w:sz w:val="22"/>
            <w:szCs w:val="22"/>
          </w:rPr>
          <w:t xml:space="preserve"> </w:t>
        </w:r>
      </w:ins>
      <w:del w:id="273" w:author="Microsoft Office User" w:date="2018-02-12T14:24:00Z">
        <w:r w:rsidR="00956A31" w:rsidRPr="00C867DC" w:rsidDel="003642FC">
          <w:rPr>
            <w:rFonts w:ascii="Arial" w:hAnsi="Arial"/>
            <w:sz w:val="22"/>
            <w:szCs w:val="22"/>
          </w:rPr>
          <w:delText xml:space="preserve">tissue </w:delText>
        </w:r>
      </w:del>
      <w:ins w:id="274" w:author="Microsoft Office User" w:date="2018-02-12T14:24:00Z">
        <w:r w:rsidR="003642FC">
          <w:rPr>
            <w:rFonts w:ascii="Arial" w:hAnsi="Arial"/>
            <w:sz w:val="22"/>
            <w:szCs w:val="22"/>
          </w:rPr>
          <w:t xml:space="preserve">of </w:t>
        </w:r>
      </w:ins>
      <w:ins w:id="275" w:author="Microsoft Office User" w:date="2018-02-12T14:26:00Z">
        <w:r w:rsidR="003642FC">
          <w:rPr>
            <w:rFonts w:ascii="Arial" w:hAnsi="Arial"/>
            <w:sz w:val="22"/>
            <w:szCs w:val="22"/>
          </w:rPr>
          <w:t xml:space="preserve">intestinal </w:t>
        </w:r>
      </w:ins>
      <w:ins w:id="276" w:author="Microsoft Office User" w:date="2018-02-12T14:24:00Z">
        <w:r w:rsidR="003642FC">
          <w:rPr>
            <w:rFonts w:ascii="Arial" w:hAnsi="Arial"/>
            <w:sz w:val="22"/>
            <w:szCs w:val="22"/>
          </w:rPr>
          <w:t>tissue</w:t>
        </w:r>
        <w:r w:rsidR="003642FC" w:rsidRPr="00C867DC">
          <w:rPr>
            <w:rFonts w:ascii="Arial" w:hAnsi="Arial"/>
            <w:sz w:val="22"/>
            <w:szCs w:val="22"/>
          </w:rPr>
          <w:t xml:space="preserve"> </w:t>
        </w:r>
      </w:ins>
      <w:del w:id="277" w:author="Microsoft Office User" w:date="2018-02-12T14:26:00Z">
        <w:r w:rsidR="00956A31" w:rsidRPr="00C867DC" w:rsidDel="003642FC">
          <w:rPr>
            <w:rFonts w:ascii="Arial" w:hAnsi="Arial"/>
            <w:sz w:val="22"/>
            <w:szCs w:val="22"/>
          </w:rPr>
          <w:delText xml:space="preserve">samples </w:delText>
        </w:r>
      </w:del>
      <w:ins w:id="278" w:author="Microsoft Office User" w:date="2018-02-12T14:26:00Z">
        <w:r w:rsidR="003642FC" w:rsidRPr="00C867DC">
          <w:rPr>
            <w:rFonts w:ascii="Arial" w:hAnsi="Arial"/>
            <w:sz w:val="22"/>
            <w:szCs w:val="22"/>
          </w:rPr>
          <w:t>s</w:t>
        </w:r>
        <w:r w:rsidR="003642FC">
          <w:rPr>
            <w:rFonts w:ascii="Arial" w:hAnsi="Arial"/>
            <w:sz w:val="22"/>
            <w:szCs w:val="22"/>
          </w:rPr>
          <w:t>pecimens</w:t>
        </w:r>
        <w:r w:rsidR="003642FC" w:rsidRPr="00C867DC">
          <w:rPr>
            <w:rFonts w:ascii="Arial" w:hAnsi="Arial"/>
            <w:sz w:val="22"/>
            <w:szCs w:val="22"/>
          </w:rPr>
          <w:t xml:space="preserve"> </w:t>
        </w:r>
      </w:ins>
      <w:del w:id="279" w:author="Microsoft Office User" w:date="2018-02-12T14:24:00Z">
        <w:r w:rsidR="00956A31" w:rsidRPr="00C867DC" w:rsidDel="003642FC">
          <w:rPr>
            <w:rFonts w:ascii="Arial" w:hAnsi="Arial"/>
            <w:sz w:val="22"/>
            <w:szCs w:val="22"/>
          </w:rPr>
          <w:delText xml:space="preserve">as well as </w:delText>
        </w:r>
        <w:r w:rsidR="005A6E3B" w:rsidRPr="00C867DC" w:rsidDel="003642FC">
          <w:rPr>
            <w:rFonts w:ascii="Arial" w:hAnsi="Arial"/>
            <w:sz w:val="22"/>
            <w:szCs w:val="22"/>
          </w:rPr>
          <w:delText xml:space="preserve">performing </w:delText>
        </w:r>
      </w:del>
      <w:r w:rsidR="00956A31" w:rsidRPr="00C867DC">
        <w:rPr>
          <w:rFonts w:ascii="Arial" w:hAnsi="Arial"/>
          <w:sz w:val="22"/>
          <w:szCs w:val="22"/>
        </w:rPr>
        <w:t>combin</w:t>
      </w:r>
      <w:r w:rsidR="005A6E3B" w:rsidRPr="00C867DC">
        <w:rPr>
          <w:rFonts w:ascii="Arial" w:hAnsi="Arial"/>
          <w:sz w:val="22"/>
          <w:szCs w:val="22"/>
        </w:rPr>
        <w:t>ed</w:t>
      </w:r>
      <w:r w:rsidR="00956A31" w:rsidRPr="00C867DC">
        <w:rPr>
          <w:rFonts w:ascii="Arial" w:hAnsi="Arial"/>
          <w:sz w:val="22"/>
          <w:szCs w:val="22"/>
        </w:rPr>
        <w:t xml:space="preserve"> </w:t>
      </w:r>
      <w:ins w:id="280" w:author="Microsoft Office User" w:date="2018-02-12T14:24:00Z">
        <w:r w:rsidR="003642FC">
          <w:rPr>
            <w:rFonts w:ascii="Arial" w:hAnsi="Arial"/>
            <w:sz w:val="22"/>
            <w:szCs w:val="22"/>
          </w:rPr>
          <w:t xml:space="preserve">with </w:t>
        </w:r>
      </w:ins>
      <w:r w:rsidR="00956A31" w:rsidRPr="00C867DC">
        <w:rPr>
          <w:rFonts w:ascii="Arial" w:hAnsi="Arial"/>
          <w:sz w:val="22"/>
          <w:szCs w:val="22"/>
        </w:rPr>
        <w:t xml:space="preserve">host transcriptome </w:t>
      </w:r>
      <w:del w:id="281" w:author="Microsoft Office User" w:date="2018-02-12T14:26:00Z">
        <w:r w:rsidR="00956A31" w:rsidRPr="00C867DC" w:rsidDel="003642FC">
          <w:rPr>
            <w:rFonts w:ascii="Arial" w:hAnsi="Arial"/>
            <w:sz w:val="22"/>
            <w:szCs w:val="22"/>
          </w:rPr>
          <w:delText xml:space="preserve">with </w:delText>
        </w:r>
      </w:del>
      <w:ins w:id="282" w:author="Microsoft Office User" w:date="2018-02-12T14:26:00Z">
        <w:r w:rsidR="003642FC">
          <w:rPr>
            <w:rFonts w:ascii="Arial" w:hAnsi="Arial"/>
            <w:sz w:val="22"/>
            <w:szCs w:val="22"/>
          </w:rPr>
          <w:t>and</w:t>
        </w:r>
        <w:r w:rsidR="003642FC" w:rsidRPr="00C867DC">
          <w:rPr>
            <w:rFonts w:ascii="Arial" w:hAnsi="Arial"/>
            <w:sz w:val="22"/>
            <w:szCs w:val="22"/>
          </w:rPr>
          <w:t xml:space="preserve"> </w:t>
        </w:r>
      </w:ins>
      <w:r w:rsidR="00956A31" w:rsidRPr="00C867DC">
        <w:rPr>
          <w:rFonts w:ascii="Arial" w:hAnsi="Arial"/>
          <w:sz w:val="22"/>
          <w:szCs w:val="22"/>
        </w:rPr>
        <w:t xml:space="preserve">microbiome </w:t>
      </w:r>
      <w:r w:rsidR="005A6E3B" w:rsidRPr="00C867DC">
        <w:rPr>
          <w:rFonts w:ascii="Arial" w:hAnsi="Arial"/>
          <w:sz w:val="22"/>
          <w:szCs w:val="22"/>
        </w:rPr>
        <w:t xml:space="preserve">analysis </w:t>
      </w:r>
      <w:ins w:id="283" w:author="Microsoft Office User" w:date="2018-02-12T14:26:00Z">
        <w:r w:rsidR="003642FC">
          <w:rPr>
            <w:rFonts w:ascii="Arial" w:hAnsi="Arial"/>
            <w:sz w:val="22"/>
            <w:szCs w:val="22"/>
          </w:rPr>
          <w:t xml:space="preserve">at the time of IPAA surgery </w:t>
        </w:r>
      </w:ins>
      <w:ins w:id="284" w:author="Microsoft Office User" w:date="2018-02-12T14:27:00Z">
        <w:r w:rsidR="003642FC">
          <w:rPr>
            <w:rFonts w:ascii="Arial" w:hAnsi="Arial"/>
            <w:sz w:val="22"/>
            <w:szCs w:val="22"/>
          </w:rPr>
          <w:t xml:space="preserve">in patients with UC </w:t>
        </w:r>
      </w:ins>
      <w:del w:id="285" w:author="Microsoft Office User" w:date="2018-02-12T14:25:00Z">
        <w:r w:rsidR="00956A31" w:rsidRPr="00C867DC" w:rsidDel="003642FC">
          <w:rPr>
            <w:rFonts w:ascii="Arial" w:hAnsi="Arial"/>
            <w:sz w:val="22"/>
            <w:szCs w:val="22"/>
          </w:rPr>
          <w:delText xml:space="preserve">we </w:delText>
        </w:r>
      </w:del>
      <w:r w:rsidR="00956A31" w:rsidRPr="00C867DC">
        <w:rPr>
          <w:rFonts w:ascii="Arial" w:hAnsi="Arial"/>
          <w:sz w:val="22"/>
          <w:szCs w:val="22"/>
        </w:rPr>
        <w:t xml:space="preserve">will </w:t>
      </w:r>
      <w:r w:rsidR="005A6E3B" w:rsidRPr="00C867DC">
        <w:rPr>
          <w:rFonts w:ascii="Arial" w:hAnsi="Arial"/>
          <w:sz w:val="22"/>
          <w:szCs w:val="22"/>
        </w:rPr>
        <w:t xml:space="preserve">significantly improve </w:t>
      </w:r>
      <w:r w:rsidR="00956A31" w:rsidRPr="00C867DC">
        <w:rPr>
          <w:rFonts w:ascii="Arial" w:hAnsi="Arial"/>
          <w:sz w:val="22"/>
          <w:szCs w:val="22"/>
        </w:rPr>
        <w:t xml:space="preserve">prediction precision </w:t>
      </w:r>
      <w:del w:id="286" w:author="Microsoft Office User" w:date="2018-02-12T14:28:00Z">
        <w:r w:rsidR="00B47AE5" w:rsidDel="003642FC">
          <w:rPr>
            <w:rFonts w:ascii="Arial" w:hAnsi="Arial"/>
            <w:sz w:val="22"/>
            <w:szCs w:val="22"/>
          </w:rPr>
          <w:delText>that</w:delText>
        </w:r>
        <w:r w:rsidR="005A6E3B" w:rsidRPr="00C867DC" w:rsidDel="003642FC">
          <w:rPr>
            <w:rFonts w:ascii="Arial" w:hAnsi="Arial"/>
            <w:sz w:val="22"/>
            <w:szCs w:val="22"/>
          </w:rPr>
          <w:delText xml:space="preserve"> will be </w:delText>
        </w:r>
      </w:del>
      <w:r w:rsidR="00956A31" w:rsidRPr="00C867DC">
        <w:rPr>
          <w:rFonts w:ascii="Arial" w:hAnsi="Arial"/>
          <w:sz w:val="22"/>
          <w:szCs w:val="22"/>
        </w:rPr>
        <w:t>sufficient for developing laboratory test</w:t>
      </w:r>
      <w:r w:rsidR="005A6E3B" w:rsidRPr="00C867DC">
        <w:rPr>
          <w:rFonts w:ascii="Arial" w:hAnsi="Arial"/>
          <w:sz w:val="22"/>
          <w:szCs w:val="22"/>
        </w:rPr>
        <w:t>s</w:t>
      </w:r>
      <w:r w:rsidR="00956A31" w:rsidRPr="00C867DC">
        <w:rPr>
          <w:rFonts w:ascii="Arial" w:hAnsi="Arial"/>
          <w:sz w:val="22"/>
          <w:szCs w:val="22"/>
        </w:rPr>
        <w:t xml:space="preserve"> </w:t>
      </w:r>
      <w:r w:rsidR="005A6E3B" w:rsidRPr="00C867DC">
        <w:rPr>
          <w:rFonts w:ascii="Arial" w:hAnsi="Arial"/>
          <w:sz w:val="22"/>
          <w:szCs w:val="22"/>
        </w:rPr>
        <w:t>to</w:t>
      </w:r>
      <w:r w:rsidR="00956A31" w:rsidRPr="00C867DC">
        <w:rPr>
          <w:rFonts w:ascii="Arial" w:hAnsi="Arial"/>
          <w:sz w:val="22"/>
          <w:szCs w:val="22"/>
        </w:rPr>
        <w:t xml:space="preserve"> guide preventive therapy</w:t>
      </w:r>
      <w:ins w:id="287" w:author="Microsoft Office User" w:date="2018-02-12T14:25:00Z">
        <w:r w:rsidR="003642FC">
          <w:rPr>
            <w:rFonts w:ascii="Arial" w:hAnsi="Arial"/>
            <w:sz w:val="22"/>
            <w:szCs w:val="22"/>
          </w:rPr>
          <w:t xml:space="preserve"> for pouchitis</w:t>
        </w:r>
      </w:ins>
      <w:r w:rsidR="00956A31" w:rsidRPr="00C867DC">
        <w:rPr>
          <w:rFonts w:ascii="Arial" w:hAnsi="Arial"/>
          <w:sz w:val="22"/>
          <w:szCs w:val="22"/>
        </w:rPr>
        <w:t xml:space="preserve">. </w:t>
      </w:r>
      <w:r w:rsidR="005A6E3B" w:rsidRPr="00C867DC">
        <w:rPr>
          <w:rFonts w:ascii="Arial" w:hAnsi="Arial"/>
          <w:sz w:val="22"/>
          <w:szCs w:val="22"/>
        </w:rPr>
        <w:t xml:space="preserve">Furthermore, answering </w:t>
      </w:r>
      <w:r w:rsidRPr="00C867DC">
        <w:rPr>
          <w:rFonts w:ascii="Arial" w:hAnsi="Arial"/>
          <w:sz w:val="22"/>
          <w:szCs w:val="22"/>
        </w:rPr>
        <w:t xml:space="preserve">the questions raised in this proposal </w:t>
      </w:r>
      <w:r w:rsidRPr="00C867DC">
        <w:rPr>
          <w:rFonts w:ascii="Helvetica" w:eastAsiaTheme="minorEastAsia" w:hAnsi="Helvetica" w:cs="Helvetica"/>
          <w:sz w:val="22"/>
          <w:szCs w:val="22"/>
        </w:rPr>
        <w:t xml:space="preserve">will establish </w:t>
      </w:r>
      <w:ins w:id="288" w:author="Microsoft Office User" w:date="2018-02-12T14:28:00Z">
        <w:r w:rsidR="003642FC">
          <w:rPr>
            <w:rFonts w:ascii="Helvetica" w:eastAsiaTheme="minorEastAsia" w:hAnsi="Helvetica" w:cs="Helvetica"/>
            <w:sz w:val="22"/>
            <w:szCs w:val="22"/>
          </w:rPr>
          <w:t xml:space="preserve">a </w:t>
        </w:r>
      </w:ins>
      <w:r w:rsidR="00B13D17" w:rsidRPr="00C867DC">
        <w:rPr>
          <w:rFonts w:ascii="Helvetica" w:eastAsiaTheme="minorEastAsia" w:hAnsi="Helvetica" w:cs="Helvetica"/>
          <w:sz w:val="22"/>
          <w:szCs w:val="22"/>
        </w:rPr>
        <w:t>basis for new cellular and molecular therapeutic targets of UC.</w:t>
      </w:r>
      <w:r w:rsidRPr="00C867DC">
        <w:rPr>
          <w:rFonts w:ascii="Helvetica" w:eastAsiaTheme="minorEastAsia" w:hAnsi="Helvetica" w:cs="Helvetica"/>
          <w:sz w:val="22"/>
          <w:szCs w:val="22"/>
        </w:rPr>
        <w:t xml:space="preserve"> The results of the study will also deepen our knowledge </w:t>
      </w:r>
      <w:del w:id="289" w:author="Microsoft Office User" w:date="2018-02-12T14:29:00Z">
        <w:r w:rsidRPr="00C867DC" w:rsidDel="003642FC">
          <w:rPr>
            <w:rFonts w:ascii="Helvetica" w:eastAsiaTheme="minorEastAsia" w:hAnsi="Helvetica" w:cs="Helvetica"/>
            <w:sz w:val="22"/>
            <w:szCs w:val="22"/>
          </w:rPr>
          <w:delText>in the field of</w:delText>
        </w:r>
      </w:del>
      <w:ins w:id="290" w:author="Microsoft Office User" w:date="2018-02-12T14:29:00Z">
        <w:r w:rsidR="003642FC">
          <w:rPr>
            <w:rFonts w:ascii="Helvetica" w:eastAsiaTheme="minorEastAsia" w:hAnsi="Helvetica" w:cs="Helvetica"/>
            <w:sz w:val="22"/>
            <w:szCs w:val="22"/>
          </w:rPr>
          <w:t>about</w:t>
        </w:r>
      </w:ins>
      <w:r w:rsidRPr="00C867DC">
        <w:rPr>
          <w:rFonts w:ascii="Helvetica" w:eastAsiaTheme="minorEastAsia" w:hAnsi="Helvetica" w:cs="Helvetica"/>
          <w:sz w:val="22"/>
          <w:szCs w:val="22"/>
        </w:rPr>
        <w:t xml:space="preserve"> human M</w:t>
      </w:r>
      <w:r w:rsidRPr="00C867DC">
        <w:rPr>
          <w:rFonts w:ascii="Symbol" w:eastAsiaTheme="minorEastAsia" w:hAnsi="Symbol" w:cs="Helvetica"/>
          <w:sz w:val="22"/>
          <w:szCs w:val="22"/>
        </w:rPr>
        <w:t></w:t>
      </w:r>
      <w:r w:rsidRPr="00C867DC">
        <w:rPr>
          <w:rFonts w:ascii="Helvetica" w:eastAsiaTheme="minorEastAsia" w:hAnsi="Helvetica" w:cs="Helvetica"/>
          <w:sz w:val="22"/>
          <w:szCs w:val="22"/>
        </w:rPr>
        <w:t xml:space="preserve"> biology, microbiome and mucosal immunology, and fill a gap in our basic understanding of etiology and pathogenesis of both UC and pouchitis. </w:t>
      </w:r>
    </w:p>
    <w:p w14:paraId="68829FAD" w14:textId="5F8F9164" w:rsidR="00F14724" w:rsidRPr="00C867DC" w:rsidRDefault="00F14724" w:rsidP="00F14724">
      <w:pPr>
        <w:ind w:firstLine="360"/>
        <w:jc w:val="both"/>
        <w:rPr>
          <w:rFonts w:ascii="Arial" w:hAnsi="Arial"/>
          <w:sz w:val="22"/>
          <w:szCs w:val="22"/>
        </w:rPr>
      </w:pPr>
      <w:r w:rsidRPr="00C867DC">
        <w:rPr>
          <w:rFonts w:ascii="Arial" w:hAnsi="Arial"/>
          <w:b/>
          <w:sz w:val="22"/>
          <w:szCs w:val="22"/>
        </w:rPr>
        <w:t>Scientific premise for the proposed project</w:t>
      </w:r>
      <w:r w:rsidRPr="00C867DC">
        <w:rPr>
          <w:rFonts w:ascii="Arial" w:hAnsi="Arial" w:cs="Arial"/>
          <w:sz w:val="22"/>
          <w:szCs w:val="22"/>
        </w:rPr>
        <w:t xml:space="preserve"> is built on multiple publications supporting role of microbiota and </w:t>
      </w:r>
      <w:r w:rsidR="006A772A" w:rsidRPr="00C867DC">
        <w:rPr>
          <w:rFonts w:ascii="Arial" w:hAnsi="Arial" w:cs="Arial"/>
          <w:sz w:val="22"/>
          <w:szCs w:val="22"/>
        </w:rPr>
        <w:t xml:space="preserve">Mfs </w:t>
      </w:r>
      <w:r w:rsidRPr="00C867DC">
        <w:rPr>
          <w:rFonts w:ascii="Arial" w:hAnsi="Arial" w:cs="Arial"/>
          <w:sz w:val="22"/>
          <w:szCs w:val="22"/>
        </w:rPr>
        <w:t>in UC and indicating that pathogenesis of pouchitis is connected with UC</w:t>
      </w:r>
      <w:r w:rsidR="00C867DC" w:rsidRPr="00C867DC">
        <w:rPr>
          <w:rFonts w:ascii="Arial" w:hAnsi="Arial" w:cs="Arial"/>
          <w:sz w:val="22"/>
          <w:szCs w:val="22"/>
        </w:rPr>
        <w:t xml:space="preserve"> {refs}</w:t>
      </w:r>
      <w:r w:rsidRPr="00C867DC">
        <w:rPr>
          <w:rFonts w:ascii="Arial" w:hAnsi="Arial" w:cs="Arial"/>
          <w:sz w:val="22"/>
          <w:szCs w:val="22"/>
        </w:rPr>
        <w:t xml:space="preserve">. In addition, the multi-disciplinary expertise of our team in: </w:t>
      </w:r>
      <w:r w:rsidRPr="00C867DC">
        <w:rPr>
          <w:rFonts w:ascii="Arial" w:hAnsi="Arial" w:cs="Arial"/>
          <w:b/>
          <w:sz w:val="22"/>
          <w:szCs w:val="22"/>
        </w:rPr>
        <w:t>1)</w:t>
      </w:r>
      <w:r w:rsidRPr="00C867DC">
        <w:rPr>
          <w:rFonts w:ascii="Arial" w:hAnsi="Arial" w:cs="Arial"/>
          <w:sz w:val="22"/>
          <w:szCs w:val="22"/>
        </w:rPr>
        <w:t xml:space="preserve"> M</w:t>
      </w:r>
      <w:r w:rsidRPr="00C867DC">
        <w:rPr>
          <w:rFonts w:ascii="Symbol" w:hAnsi="Symbol" w:cs="Arial"/>
          <w:sz w:val="22"/>
          <w:szCs w:val="22"/>
        </w:rPr>
        <w:t></w:t>
      </w:r>
      <w:r w:rsidRPr="00C867DC">
        <w:rPr>
          <w:rFonts w:ascii="Arial" w:hAnsi="Arial" w:cs="Arial"/>
          <w:sz w:val="22"/>
          <w:szCs w:val="22"/>
        </w:rPr>
        <w:t xml:space="preserve"> biology (</w:t>
      </w:r>
      <w:r w:rsidRPr="00C867DC">
        <w:rPr>
          <w:rFonts w:ascii="Arial" w:hAnsi="Arial" w:cs="Arial"/>
          <w:b/>
          <w:sz w:val="22"/>
          <w:szCs w:val="22"/>
        </w:rPr>
        <w:t>MB</w:t>
      </w:r>
      <w:r w:rsidRPr="00C867DC">
        <w:rPr>
          <w:rFonts w:ascii="Arial" w:hAnsi="Arial" w:cs="Arial"/>
          <w:sz w:val="22"/>
          <w:szCs w:val="22"/>
        </w:rPr>
        <w:t xml:space="preserve">); </w:t>
      </w:r>
      <w:r w:rsidRPr="00C867DC">
        <w:rPr>
          <w:rFonts w:ascii="Arial" w:hAnsi="Arial" w:cs="Arial"/>
          <w:b/>
          <w:sz w:val="22"/>
          <w:szCs w:val="22"/>
        </w:rPr>
        <w:t>2)</w:t>
      </w:r>
      <w:r w:rsidRPr="00C867DC">
        <w:rPr>
          <w:rFonts w:ascii="Arial" w:hAnsi="Arial" w:cs="Arial"/>
          <w:sz w:val="22"/>
          <w:szCs w:val="22"/>
        </w:rPr>
        <w:t xml:space="preserve"> microbiome (</w:t>
      </w:r>
      <w:r w:rsidRPr="00C867DC">
        <w:rPr>
          <w:rFonts w:ascii="Arial" w:hAnsi="Arial" w:cs="Arial"/>
          <w:b/>
          <w:sz w:val="22"/>
          <w:szCs w:val="22"/>
        </w:rPr>
        <w:t>NS</w:t>
      </w:r>
      <w:r w:rsidRPr="00C867DC">
        <w:rPr>
          <w:rFonts w:ascii="Arial" w:hAnsi="Arial" w:cs="Arial"/>
          <w:sz w:val="22"/>
          <w:szCs w:val="22"/>
        </w:rPr>
        <w:t xml:space="preserve">); </w:t>
      </w:r>
      <w:r w:rsidRPr="00C867DC">
        <w:rPr>
          <w:rFonts w:ascii="Arial" w:hAnsi="Arial" w:cs="Arial"/>
          <w:b/>
          <w:sz w:val="22"/>
          <w:szCs w:val="22"/>
        </w:rPr>
        <w:t>3)</w:t>
      </w:r>
      <w:r w:rsidRPr="00C867DC">
        <w:rPr>
          <w:rFonts w:ascii="Arial" w:hAnsi="Arial" w:cs="Arial"/>
          <w:sz w:val="22"/>
          <w:szCs w:val="22"/>
        </w:rPr>
        <w:t xml:space="preserve"> computational biomedicine (</w:t>
      </w:r>
      <w:r w:rsidRPr="00C867DC">
        <w:rPr>
          <w:rFonts w:ascii="Arial" w:hAnsi="Arial" w:cs="Arial"/>
          <w:b/>
          <w:sz w:val="22"/>
          <w:szCs w:val="22"/>
        </w:rPr>
        <w:t>AM</w:t>
      </w:r>
      <w:r w:rsidRPr="00C867DC">
        <w:rPr>
          <w:rFonts w:ascii="Arial" w:hAnsi="Arial" w:cs="Arial"/>
          <w:sz w:val="22"/>
          <w:szCs w:val="22"/>
        </w:rPr>
        <w:t xml:space="preserve">); </w:t>
      </w:r>
      <w:r w:rsidR="003C0306" w:rsidRPr="00C867DC">
        <w:rPr>
          <w:rFonts w:ascii="Arial" w:hAnsi="Arial" w:cs="Arial"/>
          <w:sz w:val="22"/>
          <w:szCs w:val="22"/>
        </w:rPr>
        <w:t xml:space="preserve">and </w:t>
      </w:r>
      <w:r w:rsidRPr="00C867DC">
        <w:rPr>
          <w:rFonts w:ascii="Arial" w:hAnsi="Arial" w:cs="Arial"/>
          <w:sz w:val="22"/>
          <w:szCs w:val="22"/>
        </w:rPr>
        <w:t xml:space="preserve">4) </w:t>
      </w:r>
      <w:r w:rsidR="006A772A" w:rsidRPr="00C867DC">
        <w:rPr>
          <w:rFonts w:ascii="Arial" w:hAnsi="Arial" w:cs="Arial"/>
          <w:sz w:val="22"/>
          <w:szCs w:val="22"/>
        </w:rPr>
        <w:t xml:space="preserve">clinical </w:t>
      </w:r>
      <w:r w:rsidRPr="00C867DC">
        <w:rPr>
          <w:rFonts w:ascii="Arial" w:hAnsi="Arial" w:cs="Arial"/>
          <w:sz w:val="22"/>
          <w:szCs w:val="22"/>
        </w:rPr>
        <w:t xml:space="preserve">IBD </w:t>
      </w:r>
      <w:r w:rsidRPr="00C867DC">
        <w:rPr>
          <w:rFonts w:ascii="Arial" w:hAnsi="Arial" w:cs="Arial"/>
          <w:b/>
          <w:sz w:val="22"/>
          <w:szCs w:val="22"/>
        </w:rPr>
        <w:t xml:space="preserve">(WK) </w:t>
      </w:r>
      <w:r w:rsidRPr="00C867DC">
        <w:rPr>
          <w:rFonts w:ascii="Arial" w:hAnsi="Arial" w:cs="Arial"/>
          <w:sz w:val="22"/>
          <w:szCs w:val="22"/>
        </w:rPr>
        <w:t xml:space="preserve">is supported by our work published in reputable journals such as </w:t>
      </w:r>
      <w:r w:rsidRPr="00C867DC">
        <w:rPr>
          <w:rFonts w:ascii="Arial" w:hAnsi="Arial"/>
          <w:sz w:val="22"/>
          <w:szCs w:val="22"/>
        </w:rPr>
        <w:t xml:space="preserve">Cell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ExcludeYear="1"&gt;&lt;Author&gt;Sisirak&lt;/Author&gt;&lt;Year&gt;2016&lt;/Year&gt;&lt;RecNum&gt;87&lt;/RecNum&gt;&lt;DisplayText&gt;(&lt;style face="italic"&gt;18&lt;/style&gt;)&lt;/DisplayText&gt;&lt;record&gt;&lt;rec-number&gt;87&lt;/rec-number&gt;&lt;foreign-keys&gt;&lt;key app="EN" db-id="r09at99tk2z9vie5a5555r9i0st25xdaz59s" timestamp="1518475849"&gt;87&lt;/key&gt;&lt;/foreign-keys&gt;&lt;ref-type name="Book"&gt;6&lt;/ref-type&gt;&lt;contributors&gt;&lt;authors&gt;&lt;author&gt;Sisirak, Vanja&lt;/author&gt;&lt;author&gt;Sally, Benjamin&lt;/author&gt;&lt;author&gt;D’Agati, Vivette&lt;/author&gt;&lt;author&gt;Martinez-Ortiz, Wilnelly&lt;/author&gt;&lt;author&gt;ÖzÇakar, Z. Birsin&lt;/author&gt;&lt;author&gt;David, Joseph&lt;/author&gt;&lt;author&gt;Rashidfarrokhi, Ali&lt;/author&gt;&lt;author&gt;Yeste, Ada&lt;/author&gt;&lt;author&gt;Panea, Casandra&lt;/author&gt;&lt;author&gt;Chida, Asiya Seema&lt;/author&gt;&lt;author&gt;Bogunovic, Milena&lt;/author&gt;&lt;author&gt;Ivanov, Ivaylo I.&lt;/author&gt;&lt;author&gt;Quintana, Francisco J.&lt;/author&gt;&lt;author&gt;Sanz, Inaki&lt;/author&gt;&lt;author&gt;Elkon, Keith B.&lt;/author&gt;&lt;author&gt;Tekin, Mustafa&lt;/author&gt;&lt;author&gt;YalÇınkaya, Fatoş&lt;/author&gt;&lt;author&gt;Cardozo, Timothy J.&lt;/author&gt;&lt;author&gt;Clancy, Robert M.&lt;/author&gt;&lt;author&gt;Buyon, Jill P.&lt;/author&gt;&lt;author&gt;Reizis, Boris&lt;/author&gt;&lt;/authors&gt;&lt;/contributors&gt;&lt;titles&gt;&lt;title&gt;Digestion of Chromatin in Apoptotic Cell Microparticles Prevents Autoimmunity&lt;/title&gt;&lt;/titles&gt;&lt;pages&gt;88-101&lt;/pages&gt;&lt;volume&gt;166&lt;/volume&gt;&lt;number&gt;1&lt;/number&gt;&lt;dates&gt;&lt;year&gt;2016&lt;/year&gt;&lt;pub-dates&gt;&lt;date&gt;Jun&lt;/date&gt;&lt;/pub-dates&gt;&lt;/dates&gt;&lt;isbn&gt;1097-4172&lt;/isbn&gt;&lt;accession-num&gt;27293190 </w:instrText>
      </w:r>
      <w:r w:rsidR="00B343AB">
        <w:rPr>
          <w:rFonts w:ascii="Tahoma" w:hAnsi="Tahoma" w:cs="Tahoma"/>
          <w:sz w:val="22"/>
          <w:szCs w:val="22"/>
        </w:rPr>
        <w:instrText>﻿</w:instrText>
      </w:r>
      <w:r w:rsidR="00B343AB">
        <w:rPr>
          <w:rFonts w:ascii="Arial" w:hAnsi="Arial"/>
          <w:sz w:val="22"/>
          <w:szCs w:val="22"/>
        </w:rPr>
        <w:instrText>%0 Journal Article&lt;/accession-num&gt;&lt;label&gt;sisirak2016digestion&lt;/label&gt;&lt;work-type&gt;journal article&lt;/work-type&gt;&lt;urls&gt;&lt;related-urls&gt;&lt;url&gt;http://dx.doi.org/10.1016/j.cell.2016.05.034&lt;/url&gt;&lt;url&gt;http://www.ncbi.nlm.nih.gov/pubmed/27293190&lt;/url&gt;&lt;/related-urls&gt;&lt;/urls&gt;&lt;electronic-resource-num&gt;10.1016/j.cell.2016.05.034&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18</w:t>
      </w:r>
      <w:r w:rsidR="00B343AB">
        <w:rPr>
          <w:rFonts w:ascii="Arial" w:hAnsi="Arial"/>
          <w:noProof/>
          <w:sz w:val="22"/>
          <w:szCs w:val="22"/>
        </w:rPr>
        <w:t>)</w:t>
      </w:r>
      <w:r w:rsidR="00B343AB">
        <w:rPr>
          <w:rFonts w:ascii="Arial" w:hAnsi="Arial"/>
          <w:sz w:val="22"/>
          <w:szCs w:val="22"/>
        </w:rPr>
        <w:fldChar w:fldCharType="end"/>
      </w:r>
      <w:ins w:id="291" w:author="Richard R" w:date="2018-02-12T14:31:00Z">
        <w:r w:rsidR="00E31B29">
          <w:rPr>
            <w:rFonts w:ascii="Arial" w:hAnsi="Arial"/>
            <w:sz w:val="22"/>
            <w:szCs w:val="22"/>
          </w:rPr>
          <w:t>{</w:t>
        </w:r>
      </w:ins>
      <w:del w:id="292" w:author="Richard R" w:date="2018-02-12T14:31:00Z">
        <w:r w:rsidRPr="00C867DC" w:rsidDel="00E31B29">
          <w:rPr>
            <w:rFonts w:ascii="Arial" w:hAnsi="Arial"/>
            <w:sz w:val="22"/>
            <w:szCs w:val="22"/>
          </w:rPr>
          <w:delText xml:space="preserve">; </w:delText>
        </w:r>
      </w:del>
      <w:r w:rsidRPr="00C867DC">
        <w:rPr>
          <w:rFonts w:ascii="Arial" w:hAnsi="Arial"/>
          <w:sz w:val="22"/>
          <w:szCs w:val="22"/>
        </w:rPr>
        <w:t xml:space="preserve">PMID: 28917294}, Science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ExcludeYear="1"&gt;&lt;Author&gt;Mortha&lt;/Author&gt;&lt;Year&gt;2014&lt;/Year&gt;&lt;RecNum&gt;89&lt;/RecNum&gt;&lt;DisplayText&gt;(&lt;style face="italic"&gt;19&lt;/style&gt;)&lt;/DisplayText&gt;&lt;record&gt;&lt;rec-number&gt;89&lt;/rec-number&gt;&lt;foreign-keys&gt;&lt;key app="EN" db-id="r09at99tk2z9vie5a5555r9i0st25xdaz59s" timestamp="1518475849"&gt;89&lt;/key&gt;&lt;/foreign-keys&gt;&lt;ref-type name="Book"&gt;6&lt;/ref-type&gt;&lt;contributors&gt;&lt;authors&gt;&lt;author&gt;Mortha, Arthur&lt;/author&gt;&lt;author&gt;Chudnovskiy, Aleksey&lt;/author&gt;&lt;author&gt;Hashimoto, Daigo&lt;/author&gt;&lt;author&gt;Bogunovic, Milena&lt;/author&gt;&lt;author&gt;Spencer, Sean P.&lt;/author&gt;&lt;author&gt;Belkaid, Yasmine&lt;/author&gt;&lt;author&gt;Merad, Miriam&lt;/author&gt;&lt;/authors&gt;&lt;/contributors&gt;&lt;titles&gt;&lt;title&gt;Microbiota-dependent crosstalk between macrophages and ILC3 promotes intestinal homeostasis&lt;/title&gt;&lt;/titles&gt;&lt;pages&gt;1249288&lt;/pages&gt;&lt;volume&gt;343&lt;/volume&gt;&lt;number&gt;6178&lt;/number&gt;&lt;dates&gt;&lt;year&gt;2014&lt;/year&gt;&lt;pub-dates&gt;&lt;date&gt;Mar&lt;/date&gt;&lt;/pub-dates&gt;&lt;/dates&gt;&lt;isbn&gt;1095-9203&lt;/isbn&gt;&lt;accession-num&gt;24625929 </w:instrText>
      </w:r>
      <w:r w:rsidR="00B343AB">
        <w:rPr>
          <w:rFonts w:ascii="Tahoma" w:hAnsi="Tahoma" w:cs="Tahoma"/>
          <w:sz w:val="22"/>
          <w:szCs w:val="22"/>
        </w:rPr>
        <w:instrText>﻿</w:instrText>
      </w:r>
      <w:r w:rsidR="00B343AB">
        <w:rPr>
          <w:rFonts w:ascii="Arial" w:hAnsi="Arial"/>
          <w:sz w:val="22"/>
          <w:szCs w:val="22"/>
        </w:rPr>
        <w:instrText>%0 Journal Article&lt;/accession-num&gt;&lt;label&gt;mortha2014microbiota&lt;/label&gt;&lt;work-type&gt;journal article&lt;/work-type&gt;&lt;urls&gt;&lt;related-urls&gt;&lt;url&gt;http://dx.doi.org/10.1126/science.1249288&lt;/url&gt;&lt;url&gt;http://www.ncbi.nlm.nih.gov/pubmed/24625929&lt;/url&gt;&lt;/related-urls&gt;&lt;/urls&gt;&lt;electronic-resource-num&gt;10.1126/science.1249288&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19</w:t>
      </w:r>
      <w:r w:rsidR="00B343AB">
        <w:rPr>
          <w:rFonts w:ascii="Arial" w:hAnsi="Arial"/>
          <w:noProof/>
          <w:sz w:val="22"/>
          <w:szCs w:val="22"/>
        </w:rPr>
        <w:t>)</w:t>
      </w:r>
      <w:r w:rsidR="00B343AB">
        <w:rPr>
          <w:rFonts w:ascii="Arial" w:hAnsi="Arial"/>
          <w:sz w:val="22"/>
          <w:szCs w:val="22"/>
        </w:rPr>
        <w:fldChar w:fldCharType="end"/>
      </w:r>
      <w:r w:rsidRPr="00C867DC">
        <w:rPr>
          <w:rFonts w:ascii="Arial" w:hAnsi="Arial"/>
          <w:sz w:val="22"/>
          <w:szCs w:val="22"/>
        </w:rPr>
        <w:t xml:space="preserve">, Nature Medicine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ExcludeYear="1"&gt;&lt;Author&gt;Shulzhenko&lt;/Author&gt;&lt;Year&gt;2011&lt;/Year&gt;&lt;RecNum&gt;90&lt;/RecNum&gt;&lt;DisplayText&gt;(&lt;style face="italic"&gt;20&lt;/style&gt;)&lt;/DisplayText&gt;&lt;record&gt;&lt;rec-number&gt;90&lt;/rec-number&gt;&lt;foreign-keys&gt;&lt;key app="EN" db-id="r09at99tk2z9vie5a5555r9i0st25xdaz59s" timestamp="1518475849"&gt;90&lt;/key&gt;&lt;/foreign-keys&gt;&lt;ref-type name="Book"&gt;6&lt;/ref-type&gt;&lt;contributors&gt;&lt;authors&gt;&lt;author&gt;Shulzhenko, Natalia&lt;/author&gt;&lt;author&gt;Morgun, Andrey&lt;/author&gt;&lt;author&gt;Hsiao, William&lt;/author&gt;&lt;author&gt;Battle, Michele&lt;/author&gt;&lt;author&gt;Yao, Michael&lt;/author&gt;&lt;author&gt;Gavrilova, Oksana&lt;/author&gt;&lt;author&gt;Orandle, Marlene&lt;/author&gt;&lt;author&gt;Mayer, Lloyd&lt;/author&gt;&lt;author&gt;Macpherson, Andrew J.&lt;/author&gt;&lt;author&gt;McCoy, Kathy D.&lt;/author&gt;&lt;author&gt;Fraser-Liggett, Claire&lt;/author&gt;&lt;author&gt;Matzinger, Polly&lt;/author&gt;&lt;/authors&gt;&lt;/contributors&gt;&lt;titles&gt;&lt;title&gt;Crosstalk between B lymphocytes, microbiota and the intestinal epithelium governs immunity versus metabolism in the gut&lt;/title&gt;&lt;/titles&gt;&lt;pages&gt;1585-93&lt;/pages&gt;&lt;volume&gt;17&lt;/volume&gt;&lt;number&gt;12&lt;/number&gt;&lt;dates&gt;&lt;year&gt;2011&lt;/year&gt;&lt;pub-dates&gt;&lt;date&gt;Nov&lt;/date&gt;&lt;/pub-dates&gt;&lt;/dates&gt;&lt;isbn&gt;1546-170X&lt;/isbn&gt;&lt;accession-num&gt;22101768 </w:instrText>
      </w:r>
      <w:r w:rsidR="00B343AB">
        <w:rPr>
          <w:rFonts w:ascii="Tahoma" w:hAnsi="Tahoma" w:cs="Tahoma"/>
          <w:sz w:val="22"/>
          <w:szCs w:val="22"/>
        </w:rPr>
        <w:instrText>﻿</w:instrText>
      </w:r>
      <w:r w:rsidR="00B343AB">
        <w:rPr>
          <w:rFonts w:ascii="Arial" w:hAnsi="Arial"/>
          <w:sz w:val="22"/>
          <w:szCs w:val="22"/>
        </w:rPr>
        <w:instrText>%0 Journal Article&lt;/accession-num&gt;&lt;label&gt;shulzhenko2011crosstalk&lt;/label&gt;&lt;work-type&gt;journal article&lt;/work-type&gt;&lt;urls&gt;&lt;related-urls&gt;&lt;url&gt;http://dx.doi.org/10.1038/nm.2505&lt;/url&gt;&lt;url&gt;http://www.ncbi.nlm.nih.gov/pubmed/22101768&lt;/url&gt;&lt;/related-urls&gt;&lt;/urls&gt;&lt;electronic-resource-num&gt;10.1038/nm.2505&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20</w:t>
      </w:r>
      <w:r w:rsidR="00B343AB">
        <w:rPr>
          <w:rFonts w:ascii="Arial" w:hAnsi="Arial"/>
          <w:noProof/>
          <w:sz w:val="22"/>
          <w:szCs w:val="22"/>
        </w:rPr>
        <w:t>)</w:t>
      </w:r>
      <w:r w:rsidR="00B343AB">
        <w:rPr>
          <w:rFonts w:ascii="Arial" w:hAnsi="Arial"/>
          <w:sz w:val="22"/>
          <w:szCs w:val="22"/>
        </w:rPr>
        <w:fldChar w:fldCharType="end"/>
      </w:r>
      <w:r w:rsidRPr="00C867DC">
        <w:rPr>
          <w:rFonts w:ascii="Arial" w:hAnsi="Arial"/>
          <w:sz w:val="22"/>
          <w:szCs w:val="22"/>
        </w:rPr>
        <w:t xml:space="preserve">, Nature immunology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ExcludeYear="1"&gt;&lt;Author&gt;Johnson&lt;/Author&gt;&lt;Year&gt;2009&lt;/Year&gt;&lt;RecNum&gt;91&lt;/RecNum&gt;&lt;DisplayText&gt;(&lt;style face="italic"&gt;21&lt;/style&gt;)&lt;/DisplayText&gt;&lt;record&gt;&lt;rec-number&gt;91&lt;/rec-number&gt;&lt;foreign-keys&gt;&lt;key app="EN" db-id="r09at99tk2z9vie5a5555r9i0st25xdaz59s" timestamp="1518475849"&gt;91&lt;/key&gt;&lt;/foreign-keys&gt;&lt;ref-type name="Book"&gt;6&lt;/ref-type&gt;&lt;contributors&gt;&lt;authors&gt;&lt;author&gt;Johnson, Andy L.&lt;/author&gt;&lt;author&gt;Aravind, L.&lt;/author&gt;&lt;author&gt;Shulzhenko, Natalia&lt;/author&gt;&lt;author&gt;Morgun, Andre&lt;/author&gt;&lt;author&gt;Choi, See-Young&lt;/author&gt;&lt;author&gt;Crockford, Tanya L.&lt;/author&gt;&lt;author&gt;Lambe, Teresa&lt;/author&gt;&lt;author&gt;Domaschenz, Heather&lt;/author&gt;&lt;author&gt;Kucharska, Edyta M.&lt;/author&gt;&lt;author&gt;Zheng, Lixin&lt;/author&gt;&lt;author&gt;Vinuesa, Carola G.&lt;/author&gt;&lt;author&gt;Lenardo, Michael J.&lt;/author&gt;&lt;author&gt;Goodnow, Christopher C.&lt;/author&gt;&lt;author&gt;Cornall, Richard J.&lt;/author&gt;&lt;author&gt;Schwartz, Ronald H.&lt;/author&gt;&lt;/authors&gt;&lt;/contributors&gt;&lt;titles&gt;&lt;title&gt;Themis is a member of a new metazoan gene family and is required for the completion of thymocyte positive selection&lt;/title&gt;&lt;/titles&gt;&lt;pages&gt;831-9&lt;/pages&gt;&lt;volume&gt;10&lt;/volume&gt;&lt;number&gt;8&lt;/number&gt;&lt;dates&gt;&lt;year&gt;2009&lt;/year&gt;&lt;pub-dates&gt;&lt;date&gt;Aug&lt;/date&gt;&lt;/pub-dates&gt;&lt;/dates&gt;&lt;isbn&gt;1529-2916&lt;/isbn&gt;&lt;accession-num&gt;19597497 </w:instrText>
      </w:r>
      <w:r w:rsidR="00B343AB">
        <w:rPr>
          <w:rFonts w:ascii="Tahoma" w:hAnsi="Tahoma" w:cs="Tahoma"/>
          <w:sz w:val="22"/>
          <w:szCs w:val="22"/>
        </w:rPr>
        <w:instrText>﻿</w:instrText>
      </w:r>
      <w:r w:rsidR="00B343AB">
        <w:rPr>
          <w:rFonts w:ascii="Arial" w:hAnsi="Arial"/>
          <w:sz w:val="22"/>
          <w:szCs w:val="22"/>
        </w:rPr>
        <w:instrText>%0 Journal Article&lt;/accession-num&gt;&lt;label&gt;johnson2009themis&lt;/label&gt;&lt;work-type&gt;journal article&lt;/work-type&gt;&lt;urls&gt;&lt;related-urls&gt;&lt;url&gt;http://dx.doi.org/10.1038/ni.1769&lt;/url&gt;&lt;url&gt;http://www.ncbi.nlm.nih.gov/pubmed/19597497&lt;/url&gt;&lt;/related-urls&gt;&lt;/urls&gt;&lt;electronic-resource-num&gt;10.1038/ni.1769&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21</w:t>
      </w:r>
      <w:r w:rsidR="00B343AB">
        <w:rPr>
          <w:rFonts w:ascii="Arial" w:hAnsi="Arial"/>
          <w:noProof/>
          <w:sz w:val="22"/>
          <w:szCs w:val="22"/>
        </w:rPr>
        <w:t>)</w:t>
      </w:r>
      <w:r w:rsidR="00B343AB">
        <w:rPr>
          <w:rFonts w:ascii="Arial" w:hAnsi="Arial"/>
          <w:sz w:val="22"/>
          <w:szCs w:val="22"/>
        </w:rPr>
        <w:fldChar w:fldCharType="end"/>
      </w:r>
      <w:ins w:id="293" w:author="Richard R" w:date="2018-02-12T14:31:00Z">
        <w:r w:rsidR="00E31B29">
          <w:rPr>
            <w:rFonts w:ascii="Arial" w:hAnsi="Arial"/>
            <w:sz w:val="22"/>
            <w:szCs w:val="22"/>
          </w:rPr>
          <w:t>{</w:t>
        </w:r>
      </w:ins>
      <w:del w:id="294" w:author="Richard R" w:date="2018-02-12T14:31:00Z">
        <w:r w:rsidRPr="00C867DC" w:rsidDel="00E31B29">
          <w:rPr>
            <w:rFonts w:ascii="Arial" w:hAnsi="Arial"/>
            <w:sz w:val="22"/>
            <w:szCs w:val="22"/>
          </w:rPr>
          <w:delText xml:space="preserve">; </w:delText>
        </w:r>
      </w:del>
      <w:r w:rsidRPr="00C867DC">
        <w:rPr>
          <w:rFonts w:ascii="Arial" w:hAnsi="Arial"/>
          <w:sz w:val="22"/>
          <w:szCs w:val="22"/>
        </w:rPr>
        <w:t xml:space="preserve">PMID: 22797772}, Immunity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ExcludeYear="1"&gt;&lt;Author&gt;Bogunovic&lt;/Author&gt;&lt;Year&gt;2009&lt;/Year&gt;&lt;RecNum&gt;93&lt;/RecNum&gt;&lt;DisplayText&gt;(&lt;style face="italic"&gt;22&lt;/style&gt;)&lt;/DisplayText&gt;&lt;record&gt;&lt;rec-number&gt;93&lt;/rec-number&gt;&lt;foreign-keys&gt;&lt;key app="EN" db-id="r09at99tk2z9vie5a5555r9i0st25xdaz59s" timestamp="1518475849"&gt;93&lt;/key&gt;&lt;/foreign-keys&gt;&lt;ref-type name="Book"&gt;6&lt;/ref-type&gt;&lt;contributors&gt;&lt;authors&gt;&lt;author&gt;Bogunovic, Milena&lt;/author&gt;&lt;author&gt;Ginhoux, Florent&lt;/author&gt;&lt;author&gt;Helft, Julie&lt;/author&gt;&lt;author&gt;Shang, Limin&lt;/author&gt;&lt;author&gt;Hashimoto, Daigo&lt;/author&gt;&lt;author&gt;Greter, Melanie&lt;/author&gt;&lt;author&gt;Liu, Kang&lt;/author&gt;&lt;author&gt;Jakubzick, Claudia&lt;/author&gt;&lt;author&gt;Ingersoll, Molly A.&lt;/author&gt;&lt;author&gt;Leboeuf, Marylene&lt;/author&gt;&lt;author&gt;Stanley, E. Richard&lt;/author&gt;&lt;author&gt;Nussenzweig, Michel&lt;/author&gt;&lt;author&gt;Lira, Sergio A.&lt;/author&gt;&lt;author&gt;Randolph, Gwendalyn J.&lt;/author&gt;&lt;author&gt;Merad, Miriam&lt;/author&gt;&lt;/authors&gt;&lt;/contributors&gt;&lt;titles&gt;&lt;title&gt;Origin of the lamina propria dendritic cell network&lt;/title&gt;&lt;/titles&gt;&lt;pages&gt;513-25&lt;/pages&gt;&lt;volume&gt;31&lt;/volume&gt;&lt;number&gt;3&lt;/number&gt;&lt;dates&gt;&lt;year&gt;2009&lt;/year&gt;&lt;pub-dates&gt;&lt;date&gt;Sep&lt;/date&gt;&lt;/pub-dates&gt;&lt;/dates&gt;&lt;isbn&gt;1097-4180&lt;/isbn&gt;&lt;accession-num&gt;19733489 </w:instrText>
      </w:r>
      <w:r w:rsidR="00B343AB">
        <w:rPr>
          <w:rFonts w:ascii="Tahoma" w:hAnsi="Tahoma" w:cs="Tahoma"/>
          <w:sz w:val="22"/>
          <w:szCs w:val="22"/>
        </w:rPr>
        <w:instrText>﻿</w:instrText>
      </w:r>
      <w:r w:rsidR="00B343AB">
        <w:rPr>
          <w:rFonts w:ascii="Arial" w:hAnsi="Arial"/>
          <w:sz w:val="22"/>
          <w:szCs w:val="22"/>
        </w:rPr>
        <w:instrText>%0 Journal Article&lt;/accession-num&gt;&lt;label&gt;bogunovic2009origin&lt;/label&gt;&lt;work-type&gt;journal article&lt;/work-type&gt;&lt;urls&gt;&lt;related-urls&gt;&lt;url&gt;http://dx.doi.org/10.1016/j.immuni.2009.08.010&lt;/url&gt;&lt;url&gt;http://www.ncbi.nlm.nih.gov/pubmed/19733489&lt;/url&gt;&lt;/related-urls&gt;&lt;/urls&gt;&lt;electronic-resource-num&gt;10.1016/j.immuni.2009.08.010&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22</w:t>
      </w:r>
      <w:r w:rsidR="00B343AB">
        <w:rPr>
          <w:rFonts w:ascii="Arial" w:hAnsi="Arial"/>
          <w:noProof/>
          <w:sz w:val="22"/>
          <w:szCs w:val="22"/>
        </w:rPr>
        <w:t>)</w:t>
      </w:r>
      <w:r w:rsidR="00B343AB">
        <w:rPr>
          <w:rFonts w:ascii="Arial" w:hAnsi="Arial"/>
          <w:sz w:val="22"/>
          <w:szCs w:val="22"/>
        </w:rPr>
        <w:fldChar w:fldCharType="end"/>
      </w:r>
      <w:ins w:id="295" w:author="Richard R" w:date="2018-02-12T14:31:00Z">
        <w:r w:rsidR="00E31B29">
          <w:rPr>
            <w:rFonts w:ascii="Arial" w:hAnsi="Arial"/>
            <w:sz w:val="22"/>
            <w:szCs w:val="22"/>
          </w:rPr>
          <w:t>{</w:t>
        </w:r>
      </w:ins>
      <w:del w:id="296" w:author="Richard R" w:date="2018-02-12T14:31:00Z">
        <w:r w:rsidRPr="00C867DC" w:rsidDel="00E31B29">
          <w:rPr>
            <w:rFonts w:ascii="Arial" w:hAnsi="Arial"/>
            <w:sz w:val="22"/>
            <w:szCs w:val="22"/>
          </w:rPr>
          <w:delText xml:space="preserve"> </w:delText>
        </w:r>
      </w:del>
      <w:r w:rsidRPr="00C867DC">
        <w:rPr>
          <w:rFonts w:ascii="Arial" w:hAnsi="Arial"/>
          <w:sz w:val="22"/>
          <w:szCs w:val="22"/>
        </w:rPr>
        <w:t xml:space="preserve">PMID: 22749353}, Nature Communications </w:t>
      </w:r>
      <w:r w:rsidR="00B343AB">
        <w:rPr>
          <w:rFonts w:ascii="Arial" w:hAnsi="Arial"/>
          <w:sz w:val="22"/>
          <w:szCs w:val="22"/>
        </w:rPr>
        <w:fldChar w:fldCharType="begin">
          <w:fldData xml:space="preserve">PEVuZE5vdGU+PENpdGUgRXhjbHVkZVllYXI9IjEiPjxBdXRob3I+R3JlZXI8L0F1dGhvcj48WWVh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</w:fldData>
        </w:fldChar>
      </w:r>
      <w:r w:rsidR="00B343AB">
        <w:rPr>
          <w:rFonts w:ascii="Arial" w:hAnsi="Arial"/>
          <w:sz w:val="22"/>
          <w:szCs w:val="22"/>
        </w:rPr>
        <w:instrText xml:space="preserve"> ADDIN EN.CITE </w:instrText>
      </w:r>
      <w:r w:rsidR="00B343AB">
        <w:rPr>
          <w:rFonts w:ascii="Arial" w:hAnsi="Arial"/>
          <w:sz w:val="22"/>
          <w:szCs w:val="22"/>
        </w:rPr>
        <w:fldChar w:fldCharType="begin">
          <w:fldData xml:space="preserve">PEVuZE5vdGU+PENpdGUgRXhjbHVkZVllYXI9IjEiPjxBdXRob3I+R3JlZXI8L0F1dGhvcj48WWVh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</w:fldData>
        </w:fldChar>
      </w:r>
      <w:r w:rsidR="00B343AB">
        <w:rPr>
          <w:rFonts w:ascii="Arial" w:hAnsi="Arial"/>
          <w:sz w:val="22"/>
          <w:szCs w:val="22"/>
        </w:rPr>
        <w:instrText xml:space="preserve"> ADDIN EN.CITE.DATA </w:instrText>
      </w:r>
      <w:r w:rsidR="00B343AB">
        <w:rPr>
          <w:rFonts w:ascii="Arial" w:hAnsi="Arial"/>
          <w:sz w:val="22"/>
          <w:szCs w:val="22"/>
        </w:rPr>
      </w:r>
      <w:r w:rsidR="00B343AB">
        <w:rPr>
          <w:rFonts w:ascii="Arial" w:hAnsi="Arial"/>
          <w:sz w:val="22"/>
          <w:szCs w:val="22"/>
        </w:rPr>
        <w:fldChar w:fldCharType="end"/>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23</w:t>
      </w:r>
      <w:r w:rsidR="00B343AB">
        <w:rPr>
          <w:rFonts w:ascii="Arial" w:hAnsi="Arial"/>
          <w:noProof/>
          <w:sz w:val="22"/>
          <w:szCs w:val="22"/>
        </w:rPr>
        <w:t>)</w:t>
      </w:r>
      <w:r w:rsidR="00B343AB">
        <w:rPr>
          <w:rFonts w:ascii="Arial" w:hAnsi="Arial"/>
          <w:sz w:val="22"/>
          <w:szCs w:val="22"/>
        </w:rPr>
        <w:fldChar w:fldCharType="end"/>
      </w:r>
      <w:ins w:id="297" w:author="Richard R" w:date="2018-02-12T14:31:00Z">
        <w:r w:rsidR="00E31B29">
          <w:rPr>
            <w:rFonts w:ascii="Arial" w:hAnsi="Arial"/>
            <w:sz w:val="22"/>
            <w:szCs w:val="22"/>
          </w:rPr>
          <w:t>{</w:t>
        </w:r>
      </w:ins>
      <w:del w:id="298" w:author="Richard R" w:date="2018-02-12T14:31:00Z">
        <w:r w:rsidRPr="00C867DC" w:rsidDel="00E31B29">
          <w:rPr>
            <w:rFonts w:ascii="Arial" w:hAnsi="Arial"/>
            <w:sz w:val="22"/>
            <w:szCs w:val="22"/>
          </w:rPr>
          <w:delText xml:space="preserve">; </w:delText>
        </w:r>
      </w:del>
      <w:r w:rsidRPr="00C867DC">
        <w:rPr>
          <w:rFonts w:ascii="Arial" w:hAnsi="Arial"/>
          <w:sz w:val="22"/>
          <w:szCs w:val="22"/>
        </w:rPr>
        <w:t>PMID: 23651994}, Gastroenterology</w:t>
      </w:r>
      <w:del w:id="299" w:author="Microsoft Office User" w:date="2018-02-12T14:30:00Z">
        <w:r w:rsidRPr="00C867DC" w:rsidDel="00716541">
          <w:rPr>
            <w:rFonts w:ascii="Arial" w:hAnsi="Arial"/>
            <w:sz w:val="22"/>
            <w:szCs w:val="22"/>
          </w:rPr>
          <w:delText>.</w:delText>
        </w:r>
      </w:del>
      <w:r w:rsidRPr="00C867DC">
        <w:rPr>
          <w:rFonts w:ascii="Arial" w:hAnsi="Arial"/>
          <w:sz w:val="22"/>
          <w:szCs w:val="22"/>
        </w:rPr>
        <w:t xml:space="preserve">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ExcludeYear="1"&gt;&lt;Author&gt;Sehgal&lt;/Author&gt;&lt;Year&gt;2010&lt;/Year&gt;&lt;RecNum&gt;97&lt;/RecNum&gt;&lt;DisplayText&gt;(&lt;style face="italic"&gt;24&lt;/style&gt;)&lt;/DisplayText&gt;&lt;record&gt;&lt;rec-number&gt;97&lt;/rec-number&gt;&lt;foreign-keys&gt;&lt;key app="EN" db-id="r09at99tk2z9vie5a5555r9i0st25xdaz59s" timestamp="1518475849"&gt;97&lt;/key&gt;&lt;/foreign-keys&gt;&lt;ref-type name="Book"&gt;6&lt;/ref-type&gt;&lt;contributors&gt;&lt;authors&gt;&lt;author&gt;Sehgal, Rishabh&lt;/author&gt;&lt;author&gt;Koltun, Walter A.&lt;/author&gt;&lt;/authors&gt;&lt;/contributors&gt;&lt;titles&gt;&lt;title&gt;Fibrin glue for the treatment of perineal fistulous Crohn’s disease&lt;/title&gt;&lt;/titles&gt;&lt;pages&gt;2216-9&lt;/pages&gt;&lt;volume&gt;138&lt;/volume&gt;&lt;number&gt;7&lt;/number&gt;&lt;dates&gt;&lt;year&gt;2010&lt;/year&gt;&lt;pub-dates&gt;&lt;date&gt;Jun&lt;/date&gt;&lt;/pub-dates&gt;&lt;/dates&gt;&lt;isbn&gt;1528-0012&lt;/isbn&gt;&lt;accession-num&gt;20434504 </w:instrText>
      </w:r>
      <w:r w:rsidR="00B343AB">
        <w:rPr>
          <w:rFonts w:ascii="Tahoma" w:hAnsi="Tahoma" w:cs="Tahoma"/>
          <w:sz w:val="22"/>
          <w:szCs w:val="22"/>
        </w:rPr>
        <w:instrText>﻿</w:instrText>
      </w:r>
      <w:r w:rsidR="00B343AB">
        <w:rPr>
          <w:rFonts w:ascii="Arial" w:hAnsi="Arial"/>
          <w:sz w:val="22"/>
          <w:szCs w:val="22"/>
        </w:rPr>
        <w:instrText>%0 Journal Article&lt;/accession-num&gt;&lt;label&gt;sehgal2010fibrin&lt;/label&gt;&lt;work-type&gt;journal article&lt;/work-type&gt;&lt;urls&gt;&lt;related-urls&gt;&lt;url&gt;http://dx.doi.org/10.1053/j.gastro.2010.04.029&lt;/url&gt;&lt;url&gt;http://www.ncbi.nlm.nih.gov/pubmed/20434504&lt;/url&gt;&lt;/related-urls&gt;&lt;/urls&gt;&lt;electronic-resource-num&gt;10.1053/j.gastro.2010.04.029&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24</w:t>
      </w:r>
      <w:r w:rsidR="00B343AB">
        <w:rPr>
          <w:rFonts w:ascii="Arial" w:hAnsi="Arial"/>
          <w:noProof/>
          <w:sz w:val="22"/>
          <w:szCs w:val="22"/>
        </w:rPr>
        <w:t>)</w:t>
      </w:r>
      <w:r w:rsidR="00B343AB">
        <w:rPr>
          <w:rFonts w:ascii="Arial" w:hAnsi="Arial"/>
          <w:sz w:val="22"/>
          <w:szCs w:val="22"/>
        </w:rPr>
        <w:fldChar w:fldCharType="end"/>
      </w:r>
      <w:r w:rsidRPr="00C867DC">
        <w:rPr>
          <w:rFonts w:ascii="Arial" w:hAnsi="Arial"/>
          <w:sz w:val="22"/>
          <w:szCs w:val="22"/>
        </w:rPr>
        <w:t xml:space="preserve">, Gut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ExcludeYear="1"&gt;&lt;Author&gt;Morgun&lt;/Author&gt;&lt;Year&gt;2015&lt;/Year&gt;&lt;RecNum&gt;98&lt;/RecNum&gt;&lt;DisplayText&gt;(&lt;style face="italic"&gt;25&lt;/style&gt;)&lt;/DisplayText&gt;&lt;record&gt;&lt;rec-number&gt;98&lt;/rec-number&gt;&lt;foreign-keys&gt;&lt;key app="EN" db-id="r09at99tk2z9vie5a5555r9i0st25xdaz59s" timestamp="1518475849"&gt;98&lt;/key&gt;&lt;/foreign-keys&gt;&lt;ref-type name="Book"&gt;6&lt;/ref-type&gt;&lt;contributors&gt;&lt;authors&gt;&lt;author&gt;Morgun, Andrey&lt;/author&gt;&lt;author&gt;Dzutsev, Amiran&lt;/author&gt;&lt;author&gt;Dong, Xiaoxi&lt;/author&gt;&lt;author&gt;Greer, Renee L.&lt;/author&gt;&lt;author&gt;Sexton, D. Joseph&lt;/author&gt;&lt;author&gt;Ravel, Jacques&lt;/author&gt;&lt;author&gt;Schuster, Martin&lt;/author&gt;&lt;author&gt;Hsiao, William&lt;/author&gt;&lt;author&gt;Matzinger, Polly&lt;/author&gt;&lt;author&gt;Shulzhenko, Natalia&lt;/author&gt;&lt;/authors&gt;&lt;/contributors&gt;&lt;titles&gt;&lt;title&gt;Uncovering effects of antibiotics on the host and microbiota using transkingdom gene networks&lt;/title&gt;&lt;/titles&gt;&lt;pages&gt;1732-43&lt;/pages&gt;&lt;volume&gt;64&lt;/volume&gt;&lt;number&gt;11&lt;/number&gt;&lt;dates&gt;&lt;year&gt;2015&lt;/year&gt;&lt;pub-dates&gt;&lt;date&gt;Nov&lt;/date&gt;&lt;/pub-dates&gt;&lt;/dates&gt;&lt;isbn&gt;1468-3288&lt;/isbn&gt;&lt;accession-num&gt;25614621 </w:instrText>
      </w:r>
      <w:r w:rsidR="00B343AB">
        <w:rPr>
          <w:rFonts w:ascii="Tahoma" w:hAnsi="Tahoma" w:cs="Tahoma"/>
          <w:sz w:val="22"/>
          <w:szCs w:val="22"/>
        </w:rPr>
        <w:instrText>﻿</w:instrText>
      </w:r>
      <w:r w:rsidR="00B343AB">
        <w:rPr>
          <w:rFonts w:ascii="Arial" w:hAnsi="Arial"/>
          <w:sz w:val="22"/>
          <w:szCs w:val="22"/>
        </w:rPr>
        <w:instrText>%0 Journal Article&lt;/accession-num&gt;&lt;label&gt;morgun2015uncovering&lt;/label&gt;&lt;work-type&gt;journal article&lt;/work-type&gt;&lt;urls&gt;&lt;related-urls&gt;&lt;url&gt;http://dx.doi.org/10.1136/gutjnl-2014-308820&lt;/url&gt;&lt;url&gt;http://www.ncbi.nlm.nih.gov/pubmed/25614621&lt;/url&gt;&lt;/related-urls&gt;&lt;/urls&gt;&lt;electronic-resource-num&gt;10.1136/gutjnl-2014-308820&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25</w:t>
      </w:r>
      <w:r w:rsidR="00B343AB">
        <w:rPr>
          <w:rFonts w:ascii="Arial" w:hAnsi="Arial"/>
          <w:noProof/>
          <w:sz w:val="22"/>
          <w:szCs w:val="22"/>
        </w:rPr>
        <w:t>)</w:t>
      </w:r>
      <w:r w:rsidR="00B343AB">
        <w:rPr>
          <w:rFonts w:ascii="Arial" w:hAnsi="Arial"/>
          <w:sz w:val="22"/>
          <w:szCs w:val="22"/>
        </w:rPr>
        <w:fldChar w:fldCharType="end"/>
      </w:r>
      <w:r w:rsidR="006A772A" w:rsidRPr="00C867DC">
        <w:rPr>
          <w:rFonts w:ascii="Arial" w:hAnsi="Arial"/>
          <w:sz w:val="22"/>
          <w:szCs w:val="22"/>
        </w:rPr>
        <w:t xml:space="preserve"> and others</w:t>
      </w:r>
      <w:r w:rsidRPr="00C867DC">
        <w:rPr>
          <w:rFonts w:ascii="Arial" w:hAnsi="Arial"/>
          <w:sz w:val="22"/>
          <w:szCs w:val="22"/>
        </w:rPr>
        <w:t>.</w:t>
      </w:r>
    </w:p>
    <w:p w14:paraId="7D1A9026" w14:textId="6B58592B" w:rsidR="00C867DC" w:rsidDel="00716541" w:rsidRDefault="00C867DC" w:rsidP="00F14724">
      <w:pPr>
        <w:tabs>
          <w:tab w:val="left" w:pos="1260"/>
        </w:tabs>
        <w:jc w:val="both"/>
        <w:rPr>
          <w:del w:id="300" w:author="Microsoft Office User" w:date="2018-02-12T14:31:00Z"/>
          <w:rFonts w:ascii="Arial" w:hAnsi="Arial" w:cs="Arial"/>
          <w:i/>
          <w:sz w:val="22"/>
          <w:szCs w:val="22"/>
          <w:u w:val="single"/>
        </w:rPr>
      </w:pPr>
      <w:del w:id="301" w:author="Microsoft Office User" w:date="2018-02-12T14:30:00Z">
        <w:r w:rsidRPr="00C867DC" w:rsidDel="00716541">
          <w:rPr>
            <w:rFonts w:ascii="Arial" w:hAnsi="Arial" w:cs="Arial"/>
            <w:sz w:val="22"/>
            <w:szCs w:val="22"/>
          </w:rPr>
          <w:delText>Our</w:delText>
        </w:r>
        <w:r w:rsidR="003B5CAC" w:rsidRPr="00C867DC" w:rsidDel="00716541">
          <w:rPr>
            <w:rFonts w:ascii="Arial" w:hAnsi="Arial" w:cs="Arial"/>
            <w:sz w:val="22"/>
            <w:szCs w:val="22"/>
          </w:rPr>
          <w:delText xml:space="preserve"> </w:delText>
        </w:r>
      </w:del>
      <w:del w:id="302" w:author="Microsoft Office User" w:date="2018-02-12T14:31:00Z">
        <w:r w:rsidR="003B5CAC" w:rsidRPr="00C867DC" w:rsidDel="00716541">
          <w:rPr>
            <w:rFonts w:ascii="Arial" w:hAnsi="Arial" w:cs="Arial"/>
            <w:sz w:val="22"/>
            <w:szCs w:val="22"/>
          </w:rPr>
          <w:delText xml:space="preserve">rational </w:delText>
        </w:r>
        <w:r w:rsidR="00B47AE5" w:rsidDel="00716541">
          <w:rPr>
            <w:rFonts w:ascii="Arial" w:hAnsi="Arial" w:cs="Arial"/>
            <w:sz w:val="22"/>
            <w:szCs w:val="22"/>
          </w:rPr>
          <w:delText xml:space="preserve">in this </w:delText>
        </w:r>
        <w:r w:rsidRPr="00C867DC" w:rsidDel="00716541">
          <w:rPr>
            <w:rFonts w:ascii="Arial" w:hAnsi="Arial" w:cs="Arial"/>
            <w:sz w:val="22"/>
            <w:szCs w:val="22"/>
          </w:rPr>
          <w:delText xml:space="preserve">project is </w:delText>
        </w:r>
        <w:r w:rsidR="003B5CAC" w:rsidRPr="00C867DC" w:rsidDel="00716541">
          <w:rPr>
            <w:rFonts w:ascii="Arial" w:eastAsia="Cambria" w:hAnsi="Arial" w:cs="Helvetica"/>
            <w:sz w:val="22"/>
            <w:szCs w:val="22"/>
          </w:rPr>
          <w:delText xml:space="preserve">that </w:delText>
        </w:r>
        <w:r w:rsidR="003B5CAC" w:rsidRPr="00C867DC" w:rsidDel="00716541">
          <w:rPr>
            <w:rFonts w:ascii="Arial" w:hAnsi="Arial" w:cs="Arial"/>
            <w:i/>
            <w:sz w:val="22"/>
            <w:szCs w:val="22"/>
            <w:u w:val="single"/>
          </w:rPr>
          <w:delText>the dynamic interplay between the host immune system, particularly mucosal M</w:delText>
        </w:r>
        <w:r w:rsidR="003B5CAC" w:rsidRPr="00C867DC" w:rsidDel="00716541">
          <w:rPr>
            <w:rFonts w:ascii="Symbol" w:hAnsi="Symbol" w:cs="Arial"/>
            <w:i/>
            <w:sz w:val="22"/>
            <w:szCs w:val="22"/>
            <w:u w:val="single"/>
          </w:rPr>
          <w:delText></w:delText>
        </w:r>
        <w:r w:rsidR="003B5CAC" w:rsidRPr="00C867DC" w:rsidDel="00716541">
          <w:rPr>
            <w:rFonts w:ascii="Arial" w:hAnsi="Arial" w:cs="Arial"/>
            <w:i/>
            <w:sz w:val="22"/>
            <w:szCs w:val="22"/>
            <w:u w:val="single"/>
          </w:rPr>
          <w:delText>s, and microbiome in UC patients will promote an expansion of a patient-specific set of microbial pathobionts, which will induce development o</w:delText>
        </w:r>
        <w:r w:rsidR="00B47AE5" w:rsidDel="00716541">
          <w:rPr>
            <w:rFonts w:ascii="Arial" w:hAnsi="Arial" w:cs="Arial"/>
            <w:i/>
            <w:sz w:val="22"/>
            <w:szCs w:val="22"/>
            <w:u w:val="single"/>
          </w:rPr>
          <w:delText>f pouchitis in UC/IPAA patients.</w:delText>
        </w:r>
      </w:del>
    </w:p>
    <w:p w14:paraId="5ED98C51" w14:textId="77777777" w:rsidR="00B47AE5" w:rsidRPr="00C867DC" w:rsidRDefault="00B47AE5" w:rsidP="00F14724">
      <w:pPr>
        <w:tabs>
          <w:tab w:val="left" w:pos="1260"/>
        </w:tabs>
        <w:jc w:val="both"/>
        <w:rPr>
          <w:rFonts w:ascii="Arial" w:hAnsi="Arial" w:cs="Arial"/>
          <w:sz w:val="22"/>
          <w:szCs w:val="22"/>
        </w:rPr>
      </w:pPr>
    </w:p>
    <w:p w14:paraId="76349466" w14:textId="7F83C49C" w:rsidR="00F14724" w:rsidRPr="00C867DC" w:rsidRDefault="00F14724" w:rsidP="00F14724">
      <w:pPr>
        <w:tabs>
          <w:tab w:val="left" w:pos="1260"/>
        </w:tabs>
        <w:jc w:val="both"/>
        <w:rPr>
          <w:rFonts w:ascii="Arial" w:hAnsi="Arial" w:cs="Arial"/>
          <w:b/>
          <w:sz w:val="22"/>
          <w:szCs w:val="22"/>
        </w:rPr>
      </w:pPr>
      <w:r w:rsidRPr="00C867DC">
        <w:rPr>
          <w:rFonts w:ascii="Arial" w:hAnsi="Arial" w:cs="Arial"/>
          <w:b/>
          <w:sz w:val="22"/>
          <w:szCs w:val="22"/>
        </w:rPr>
        <w:t>B. INNOVATION</w:t>
      </w:r>
    </w:p>
    <w:p w14:paraId="070548CB" w14:textId="55B759B0" w:rsidR="001E6985" w:rsidRPr="00716541" w:rsidRDefault="00F14724">
      <w:pPr>
        <w:tabs>
          <w:tab w:val="left" w:pos="1260"/>
        </w:tabs>
        <w:jc w:val="both"/>
        <w:rPr>
          <w:rFonts w:ascii="Arial" w:hAnsi="Arial" w:cs="Arial"/>
          <w:i/>
          <w:sz w:val="22"/>
          <w:szCs w:val="22"/>
          <w:u w:val="single"/>
          <w:rPrChange w:id="303" w:author="Microsoft Office User" w:date="2018-02-12T14:32:00Z">
            <w:rPr>
              <w:rFonts w:ascii="Arial" w:hAnsi="Arial" w:cs="Arial"/>
              <w:sz w:val="22"/>
              <w:szCs w:val="22"/>
            </w:rPr>
          </w:rPrChange>
        </w:rPr>
        <w:pPrChange w:id="304" w:author="Microsoft Office User" w:date="2018-02-12T14:32:00Z">
          <w:pPr>
            <w:spacing w:line="240" w:lineRule="exact"/>
            <w:jc w:val="both"/>
          </w:pPr>
        </w:pPrChange>
      </w:pPr>
      <w:r w:rsidRPr="00974B80">
        <w:rPr>
          <w:rFonts w:ascii="Arial" w:eastAsia="Cambria" w:hAnsi="Arial" w:cs="Helvetica"/>
          <w:sz w:val="22"/>
          <w:szCs w:val="22"/>
        </w:rPr>
        <w:t xml:space="preserve">We will test the </w:t>
      </w:r>
      <w:r w:rsidRPr="00974B80">
        <w:rPr>
          <w:rFonts w:ascii="Arial" w:eastAsia="Cambria" w:hAnsi="Arial" w:cs="Helvetica"/>
          <w:b/>
          <w:i/>
          <w:sz w:val="22"/>
          <w:szCs w:val="22"/>
        </w:rPr>
        <w:t xml:space="preserve">innovative </w:t>
      </w:r>
      <w:r w:rsidR="00E37D1F" w:rsidRPr="00974B80">
        <w:rPr>
          <w:rFonts w:ascii="Arial" w:eastAsia="Cambria" w:hAnsi="Arial" w:cs="Helvetica"/>
          <w:b/>
          <w:i/>
          <w:sz w:val="22"/>
          <w:szCs w:val="22"/>
        </w:rPr>
        <w:t>hypothesi</w:t>
      </w:r>
      <w:r w:rsidR="001E6985" w:rsidRPr="00974B80">
        <w:rPr>
          <w:rFonts w:ascii="Arial" w:eastAsia="Cambria" w:hAnsi="Arial" w:cs="Helvetica"/>
          <w:b/>
          <w:i/>
          <w:sz w:val="22"/>
          <w:szCs w:val="22"/>
        </w:rPr>
        <w:t>s</w:t>
      </w:r>
      <w:r w:rsidR="001E6985" w:rsidRPr="00974B80">
        <w:rPr>
          <w:rFonts w:ascii="Arial" w:eastAsia="Cambria" w:hAnsi="Arial" w:cs="Helvetica"/>
          <w:b/>
          <w:sz w:val="22"/>
          <w:szCs w:val="22"/>
        </w:rPr>
        <w:t xml:space="preserve"> </w:t>
      </w:r>
      <w:r w:rsidRPr="00974B80">
        <w:rPr>
          <w:rFonts w:ascii="Arial" w:hAnsi="Arial" w:cs="Arial"/>
          <w:sz w:val="22"/>
          <w:szCs w:val="22"/>
        </w:rPr>
        <w:t xml:space="preserve">that </w:t>
      </w:r>
      <w:r w:rsidRPr="00974B80">
        <w:rPr>
          <w:rFonts w:ascii="Arial" w:hAnsi="Arial" w:cs="Arial"/>
          <w:b/>
          <w:i/>
          <w:sz w:val="22"/>
          <w:szCs w:val="22"/>
        </w:rPr>
        <w:t>the</w:t>
      </w:r>
      <w:r w:rsidR="00E37D1F" w:rsidRPr="00974B80">
        <w:rPr>
          <w:rFonts w:ascii="Arial" w:hAnsi="Arial" w:cs="Arial"/>
          <w:b/>
          <w:i/>
          <w:sz w:val="22"/>
          <w:szCs w:val="22"/>
        </w:rPr>
        <w:t>re are specific</w:t>
      </w:r>
      <w:r w:rsidRPr="00974B80">
        <w:rPr>
          <w:rFonts w:ascii="Arial" w:hAnsi="Arial" w:cs="Arial"/>
          <w:b/>
          <w:i/>
          <w:sz w:val="22"/>
          <w:szCs w:val="22"/>
        </w:rPr>
        <w:t xml:space="preserve"> M</w:t>
      </w:r>
      <w:r w:rsidRPr="00974B80">
        <w:rPr>
          <w:rFonts w:ascii="Symbol" w:hAnsi="Symbol" w:cs="Arial"/>
          <w:b/>
          <w:i/>
          <w:sz w:val="22"/>
          <w:szCs w:val="22"/>
        </w:rPr>
        <w:t></w:t>
      </w:r>
      <w:r w:rsidRPr="00974B80">
        <w:rPr>
          <w:rFonts w:ascii="Arial" w:hAnsi="Arial" w:cs="Arial"/>
          <w:b/>
          <w:i/>
          <w:sz w:val="22"/>
          <w:szCs w:val="22"/>
        </w:rPr>
        <w:t xml:space="preserve">/microbial </w:t>
      </w:r>
      <w:r w:rsidR="00E37D1F" w:rsidRPr="00974B80">
        <w:rPr>
          <w:rFonts w:ascii="Arial" w:hAnsi="Arial" w:cs="Arial"/>
          <w:b/>
          <w:i/>
          <w:sz w:val="22"/>
          <w:szCs w:val="22"/>
        </w:rPr>
        <w:t xml:space="preserve">signatures in perioperative inflamed tissue in patients with </w:t>
      </w:r>
      <w:r w:rsidR="001E6985" w:rsidRPr="00974B80">
        <w:rPr>
          <w:rFonts w:ascii="Arial" w:hAnsi="Arial" w:cs="Arial"/>
          <w:b/>
          <w:i/>
          <w:sz w:val="22"/>
          <w:szCs w:val="22"/>
        </w:rPr>
        <w:t xml:space="preserve">UC </w:t>
      </w:r>
      <w:r w:rsidR="00E37D1F" w:rsidRPr="00974B80">
        <w:rPr>
          <w:rFonts w:ascii="Arial" w:hAnsi="Arial" w:cs="Arial"/>
          <w:b/>
          <w:i/>
          <w:sz w:val="22"/>
          <w:szCs w:val="22"/>
        </w:rPr>
        <w:t xml:space="preserve">and that these signatures </w:t>
      </w:r>
      <w:r w:rsidR="00974B80" w:rsidRPr="00974B80">
        <w:rPr>
          <w:rFonts w:ascii="Arial" w:hAnsi="Arial" w:cs="Arial"/>
          <w:b/>
          <w:i/>
          <w:sz w:val="22"/>
          <w:szCs w:val="22"/>
        </w:rPr>
        <w:t>can</w:t>
      </w:r>
      <w:r w:rsidR="00B47AE5" w:rsidRPr="00974B80">
        <w:rPr>
          <w:rFonts w:ascii="Arial" w:hAnsi="Arial" w:cs="Arial"/>
          <w:b/>
          <w:i/>
          <w:color w:val="FF0000"/>
          <w:sz w:val="22"/>
          <w:szCs w:val="22"/>
        </w:rPr>
        <w:t xml:space="preserve"> </w:t>
      </w:r>
      <w:r w:rsidRPr="00974B80">
        <w:rPr>
          <w:rFonts w:ascii="Arial" w:hAnsi="Arial" w:cs="Arial"/>
          <w:b/>
          <w:i/>
          <w:sz w:val="22"/>
          <w:szCs w:val="22"/>
        </w:rPr>
        <w:t>be predictive of pouchitis</w:t>
      </w:r>
      <w:ins w:id="305" w:author="Microsoft Office User" w:date="2018-02-12T14:31:00Z">
        <w:r w:rsidR="00716541">
          <w:rPr>
            <w:rFonts w:ascii="Arial" w:hAnsi="Arial" w:cs="Arial"/>
            <w:sz w:val="22"/>
            <w:szCs w:val="22"/>
          </w:rPr>
          <w:t xml:space="preserve"> with t</w:t>
        </w:r>
      </w:ins>
      <w:del w:id="306" w:author="Microsoft Office User" w:date="2018-02-12T14:31:00Z">
        <w:r w:rsidR="00E37D1F" w:rsidRPr="00974B80" w:rsidDel="00716541">
          <w:rPr>
            <w:rFonts w:ascii="Arial" w:hAnsi="Arial" w:cs="Arial"/>
            <w:sz w:val="22"/>
            <w:szCs w:val="22"/>
          </w:rPr>
          <w:delText>.</w:delText>
        </w:r>
      </w:del>
      <w:ins w:id="307" w:author="Microsoft Office User" w:date="2018-02-12T14:31:00Z">
        <w:r w:rsidR="00716541">
          <w:rPr>
            <w:rFonts w:ascii="Arial" w:hAnsi="Arial" w:cs="Arial"/>
            <w:sz w:val="22"/>
            <w:szCs w:val="22"/>
          </w:rPr>
          <w:t>he underlying</w:t>
        </w:r>
        <w:r w:rsidR="00716541" w:rsidRPr="00C867DC">
          <w:rPr>
            <w:rFonts w:ascii="Arial" w:hAnsi="Arial" w:cs="Arial"/>
            <w:sz w:val="22"/>
            <w:szCs w:val="22"/>
          </w:rPr>
          <w:t xml:space="preserve"> rational </w:t>
        </w:r>
        <w:r w:rsidR="00716541" w:rsidRPr="00C867DC">
          <w:rPr>
            <w:rFonts w:ascii="Arial" w:eastAsia="Cambria" w:hAnsi="Arial" w:cs="Helvetica"/>
            <w:sz w:val="22"/>
            <w:szCs w:val="22"/>
          </w:rPr>
          <w:t xml:space="preserve">that </w:t>
        </w:r>
        <w:r w:rsidR="00716541" w:rsidRPr="00C867DC">
          <w:rPr>
            <w:rFonts w:ascii="Arial" w:hAnsi="Arial" w:cs="Arial"/>
            <w:i/>
            <w:sz w:val="22"/>
            <w:szCs w:val="22"/>
            <w:u w:val="single"/>
          </w:rPr>
          <w:t>the dynamic interplay between the host immune system, particularly mucosal M</w:t>
        </w:r>
        <w:r w:rsidR="00716541" w:rsidRPr="00C867DC">
          <w:rPr>
            <w:rFonts w:ascii="Symbol" w:hAnsi="Symbol" w:cs="Arial"/>
            <w:i/>
            <w:sz w:val="22"/>
            <w:szCs w:val="22"/>
            <w:u w:val="single"/>
          </w:rPr>
          <w:t></w:t>
        </w:r>
        <w:r w:rsidR="00716541" w:rsidRPr="00C867DC">
          <w:rPr>
            <w:rFonts w:ascii="Arial" w:hAnsi="Arial" w:cs="Arial"/>
            <w:i/>
            <w:sz w:val="22"/>
            <w:szCs w:val="22"/>
            <w:u w:val="single"/>
          </w:rPr>
          <w:t>s, and microbiome in UC patients will promote an expansion of a patient-specific set of microbial pathobionts, which will induce development o</w:t>
        </w:r>
        <w:r w:rsidR="00716541">
          <w:rPr>
            <w:rFonts w:ascii="Arial" w:hAnsi="Arial" w:cs="Arial"/>
            <w:i/>
            <w:sz w:val="22"/>
            <w:szCs w:val="22"/>
            <w:u w:val="single"/>
          </w:rPr>
          <w:t>f pouchitis in UC/IPAA patients.</w:t>
        </w:r>
      </w:ins>
    </w:p>
    <w:p w14:paraId="0CEA08CD" w14:textId="4CE13FFB" w:rsidR="004A3569" w:rsidRPr="004D38BA" w:rsidDel="00716541" w:rsidRDefault="00E37D1F">
      <w:pPr>
        <w:spacing w:after="120"/>
        <w:jc w:val="both"/>
        <w:rPr>
          <w:del w:id="308" w:author="Microsoft Office User" w:date="2018-02-12T14:32:00Z"/>
          <w:rFonts w:ascii="Arial" w:hAnsi="Arial" w:cs="Arial"/>
          <w:color w:val="000000" w:themeColor="text1"/>
          <w:sz w:val="22"/>
          <w:szCs w:val="22"/>
        </w:rPr>
        <w:pPrChange w:id="309" w:author="Microsoft Office User" w:date="2018-02-12T14:33:00Z">
          <w:pPr>
            <w:jc w:val="both"/>
          </w:pPr>
        </w:pPrChange>
      </w:pPr>
      <w:r w:rsidRPr="00974B80">
        <w:rPr>
          <w:rFonts w:ascii="Arial" w:hAnsi="Arial" w:cs="Arial"/>
          <w:sz w:val="22"/>
          <w:szCs w:val="22"/>
        </w:rPr>
        <w:t xml:space="preserve">Specifically, </w:t>
      </w:r>
      <w:r w:rsidRPr="00974B80">
        <w:rPr>
          <w:rFonts w:ascii="Arial" w:hAnsi="Arial" w:cs="Arial"/>
          <w:i/>
          <w:color w:val="000000" w:themeColor="text1"/>
          <w:sz w:val="22"/>
          <w:szCs w:val="22"/>
        </w:rPr>
        <w:t>in</w:t>
      </w:r>
      <w:r w:rsidR="004D38BA" w:rsidRPr="00974B80">
        <w:rPr>
          <w:rFonts w:ascii="Arial" w:hAnsi="Arial" w:cs="Arial"/>
          <w:i/>
          <w:color w:val="000000" w:themeColor="text1"/>
          <w:sz w:val="22"/>
          <w:szCs w:val="22"/>
        </w:rPr>
        <w:t xml:space="preserve">novations of this project </w:t>
      </w:r>
      <w:r w:rsidRPr="00974B80">
        <w:rPr>
          <w:rFonts w:ascii="Arial" w:hAnsi="Arial" w:cs="Arial"/>
          <w:i/>
          <w:color w:val="000000" w:themeColor="text1"/>
          <w:sz w:val="22"/>
          <w:szCs w:val="22"/>
        </w:rPr>
        <w:t>include</w:t>
      </w:r>
      <w:r w:rsidR="004A3569" w:rsidRPr="00974B80">
        <w:rPr>
          <w:rFonts w:ascii="Arial" w:hAnsi="Arial" w:cs="Arial"/>
          <w:i/>
          <w:color w:val="000000" w:themeColor="text1"/>
          <w:sz w:val="22"/>
          <w:szCs w:val="22"/>
        </w:rPr>
        <w:t xml:space="preserve">: </w:t>
      </w:r>
      <w:r w:rsidR="004A3569" w:rsidRPr="00974B80">
        <w:rPr>
          <w:rFonts w:ascii="Arial" w:hAnsi="Arial" w:cs="Arial"/>
          <w:color w:val="000000" w:themeColor="text1"/>
          <w:sz w:val="22"/>
          <w:szCs w:val="22"/>
        </w:rPr>
        <w:t>1) discover</w:t>
      </w:r>
      <w:r w:rsidR="00A6380B" w:rsidRPr="00974B80">
        <w:rPr>
          <w:rFonts w:ascii="Arial" w:hAnsi="Arial" w:cs="Arial"/>
          <w:color w:val="000000" w:themeColor="text1"/>
          <w:sz w:val="22"/>
          <w:szCs w:val="22"/>
        </w:rPr>
        <w:t>y</w:t>
      </w:r>
      <w:r w:rsidR="004A3569" w:rsidRPr="00974B80">
        <w:rPr>
          <w:rFonts w:ascii="Arial" w:hAnsi="Arial" w:cs="Arial"/>
          <w:color w:val="000000" w:themeColor="text1"/>
          <w:sz w:val="22"/>
          <w:szCs w:val="22"/>
        </w:rPr>
        <w:t xml:space="preserve"> and char</w:t>
      </w:r>
      <w:r w:rsidR="004A3569" w:rsidRPr="004D38BA">
        <w:rPr>
          <w:rFonts w:ascii="Arial" w:hAnsi="Arial" w:cs="Arial"/>
          <w:color w:val="000000" w:themeColor="text1"/>
          <w:sz w:val="22"/>
          <w:szCs w:val="22"/>
        </w:rPr>
        <w:t>acteriz</w:t>
      </w:r>
      <w:r w:rsidR="00A6380B" w:rsidRPr="004D38BA">
        <w:rPr>
          <w:rFonts w:ascii="Arial" w:hAnsi="Arial" w:cs="Arial"/>
          <w:color w:val="000000" w:themeColor="text1"/>
          <w:sz w:val="22"/>
          <w:szCs w:val="22"/>
        </w:rPr>
        <w:t>ation of</w:t>
      </w:r>
      <w:r w:rsidR="004A3569" w:rsidRPr="004D38BA">
        <w:rPr>
          <w:rFonts w:ascii="Arial" w:hAnsi="Arial" w:cs="Arial"/>
          <w:color w:val="000000" w:themeColor="text1"/>
          <w:sz w:val="22"/>
          <w:szCs w:val="22"/>
        </w:rPr>
        <w:t xml:space="preserve"> new human intestinal </w:t>
      </w:r>
      <w:del w:id="310" w:author="Microsoft Office User" w:date="2018-02-12T14:32:00Z">
        <w:r w:rsidR="004A3569" w:rsidRPr="004D38BA" w:rsidDel="00716541">
          <w:rPr>
            <w:rFonts w:ascii="Arial" w:hAnsi="Arial" w:cs="Arial"/>
            <w:color w:val="000000" w:themeColor="text1"/>
            <w:sz w:val="22"/>
            <w:szCs w:val="22"/>
          </w:rPr>
          <w:delText xml:space="preserve">MF </w:delText>
        </w:r>
      </w:del>
      <w:ins w:id="311" w:author="Microsoft Office User" w:date="2018-02-12T14:32:00Z">
        <w:r w:rsidR="00716541" w:rsidRPr="004D38BA">
          <w:rPr>
            <w:rFonts w:ascii="Arial" w:hAnsi="Arial" w:cs="Arial"/>
            <w:color w:val="000000" w:themeColor="text1"/>
            <w:sz w:val="22"/>
            <w:szCs w:val="22"/>
          </w:rPr>
          <w:t>M</w:t>
        </w:r>
        <w:r w:rsidR="00716541">
          <w:rPr>
            <w:rFonts w:ascii="Arial" w:hAnsi="Arial" w:cs="Arial"/>
            <w:color w:val="000000" w:themeColor="text1"/>
            <w:sz w:val="22"/>
            <w:szCs w:val="22"/>
          </w:rPr>
          <w:t>f</w:t>
        </w:r>
        <w:r w:rsidR="00716541" w:rsidRPr="004D38BA">
          <w:rPr>
            <w:rFonts w:ascii="Arial" w:hAnsi="Arial" w:cs="Arial"/>
            <w:color w:val="000000" w:themeColor="text1"/>
            <w:sz w:val="22"/>
            <w:szCs w:val="22"/>
          </w:rPr>
          <w:t xml:space="preserve"> </w:t>
        </w:r>
      </w:ins>
      <w:r w:rsidR="004A3569" w:rsidRPr="00E37D1F">
        <w:rPr>
          <w:rFonts w:ascii="Arial" w:hAnsi="Arial" w:cs="Arial"/>
          <w:color w:val="000000" w:themeColor="text1"/>
          <w:sz w:val="22"/>
          <w:szCs w:val="22"/>
        </w:rPr>
        <w:t>populations involved in UC</w:t>
      </w:r>
      <w:r w:rsidRPr="00E37D1F">
        <w:rPr>
          <w:rFonts w:ascii="Arial" w:hAnsi="Arial" w:cs="Arial"/>
          <w:color w:val="000000" w:themeColor="text1"/>
          <w:sz w:val="22"/>
          <w:szCs w:val="22"/>
        </w:rPr>
        <w:t xml:space="preserve"> using </w:t>
      </w:r>
      <w:r w:rsidRPr="00E37D1F">
        <w:rPr>
          <w:rFonts w:ascii="Arial" w:hAnsi="Arial" w:cs="Arial"/>
          <w:sz w:val="22"/>
          <w:szCs w:val="22"/>
        </w:rPr>
        <w:t>state of the art cellular immunology techniques</w:t>
      </w:r>
      <w:r w:rsidR="004A3569" w:rsidRPr="00E37D1F">
        <w:rPr>
          <w:rFonts w:ascii="Arial" w:hAnsi="Arial" w:cs="Arial"/>
          <w:color w:val="000000" w:themeColor="text1"/>
          <w:sz w:val="22"/>
          <w:szCs w:val="22"/>
        </w:rPr>
        <w:t>; 2) investigat</w:t>
      </w:r>
      <w:r w:rsidR="00A6380B" w:rsidRPr="00E37D1F">
        <w:rPr>
          <w:rFonts w:ascii="Arial" w:hAnsi="Arial" w:cs="Arial"/>
          <w:color w:val="000000" w:themeColor="text1"/>
          <w:sz w:val="22"/>
          <w:szCs w:val="22"/>
        </w:rPr>
        <w:t>ion of</w:t>
      </w:r>
      <w:r w:rsidR="004A3569" w:rsidRPr="004D38BA">
        <w:rPr>
          <w:rFonts w:ascii="Arial" w:hAnsi="Arial" w:cs="Arial"/>
          <w:color w:val="000000" w:themeColor="text1"/>
          <w:sz w:val="22"/>
          <w:szCs w:val="22"/>
        </w:rPr>
        <w:t xml:space="preserve"> mechanistic link between </w:t>
      </w:r>
      <w:del w:id="312" w:author="Microsoft Office User" w:date="2018-02-12T14:32:00Z">
        <w:r w:rsidR="00A6380B" w:rsidRPr="004D38BA" w:rsidDel="00716541">
          <w:rPr>
            <w:rFonts w:ascii="Arial" w:hAnsi="Arial" w:cs="Arial"/>
            <w:color w:val="000000" w:themeColor="text1"/>
            <w:sz w:val="22"/>
            <w:szCs w:val="22"/>
          </w:rPr>
          <w:delText xml:space="preserve">MF </w:delText>
        </w:r>
      </w:del>
      <w:ins w:id="313" w:author="Microsoft Office User" w:date="2018-02-12T14:32:00Z">
        <w:r w:rsidR="00716541" w:rsidRPr="004D38BA">
          <w:rPr>
            <w:rFonts w:ascii="Arial" w:hAnsi="Arial" w:cs="Arial"/>
            <w:color w:val="000000" w:themeColor="text1"/>
            <w:sz w:val="22"/>
            <w:szCs w:val="22"/>
          </w:rPr>
          <w:t>M</w:t>
        </w:r>
        <w:r w:rsidR="00716541">
          <w:rPr>
            <w:rFonts w:ascii="Arial" w:hAnsi="Arial" w:cs="Arial"/>
            <w:color w:val="000000" w:themeColor="text1"/>
            <w:sz w:val="22"/>
            <w:szCs w:val="22"/>
          </w:rPr>
          <w:t>f</w:t>
        </w:r>
        <w:r w:rsidR="00716541" w:rsidRPr="004D38BA">
          <w:rPr>
            <w:rFonts w:ascii="Arial" w:hAnsi="Arial" w:cs="Arial"/>
            <w:color w:val="000000" w:themeColor="text1"/>
            <w:sz w:val="22"/>
            <w:szCs w:val="22"/>
          </w:rPr>
          <w:t xml:space="preserve"> </w:t>
        </w:r>
      </w:ins>
      <w:r w:rsidR="00A6380B" w:rsidRPr="004D38BA">
        <w:rPr>
          <w:rFonts w:ascii="Arial" w:hAnsi="Arial" w:cs="Arial"/>
          <w:color w:val="000000" w:themeColor="text1"/>
          <w:sz w:val="22"/>
          <w:szCs w:val="22"/>
        </w:rPr>
        <w:t xml:space="preserve">and microbiota in </w:t>
      </w:r>
      <w:r w:rsidR="004A3569" w:rsidRPr="004D38BA">
        <w:rPr>
          <w:rFonts w:ascii="Arial" w:hAnsi="Arial" w:cs="Arial"/>
          <w:color w:val="000000" w:themeColor="text1"/>
          <w:sz w:val="22"/>
          <w:szCs w:val="22"/>
        </w:rPr>
        <w:t>UC</w:t>
      </w:r>
      <w:r w:rsidR="00A6380B" w:rsidRPr="004D38BA">
        <w:rPr>
          <w:rFonts w:ascii="Arial" w:hAnsi="Arial" w:cs="Arial"/>
          <w:color w:val="000000" w:themeColor="text1"/>
          <w:sz w:val="22"/>
          <w:szCs w:val="22"/>
        </w:rPr>
        <w:t xml:space="preserve"> and pou</w:t>
      </w:r>
      <w:r w:rsidR="004A3569" w:rsidRPr="004D38BA">
        <w:rPr>
          <w:rFonts w:ascii="Arial" w:hAnsi="Arial" w:cs="Arial"/>
          <w:color w:val="000000" w:themeColor="text1"/>
          <w:sz w:val="22"/>
          <w:szCs w:val="22"/>
        </w:rPr>
        <w:t>chitis</w:t>
      </w:r>
      <w:r w:rsidR="00A6380B" w:rsidRPr="004D38BA">
        <w:rPr>
          <w:rFonts w:ascii="Arial" w:hAnsi="Arial" w:cs="Arial"/>
          <w:color w:val="000000" w:themeColor="text1"/>
          <w:sz w:val="22"/>
          <w:szCs w:val="22"/>
        </w:rPr>
        <w:t xml:space="preserve"> using </w:t>
      </w:r>
      <w:r>
        <w:rPr>
          <w:rFonts w:ascii="Arial" w:hAnsi="Arial" w:cs="Arial"/>
          <w:color w:val="000000" w:themeColor="text1"/>
          <w:sz w:val="22"/>
          <w:szCs w:val="22"/>
        </w:rPr>
        <w:t xml:space="preserve">a </w:t>
      </w:r>
      <w:r w:rsidR="00A6380B" w:rsidRPr="004D38BA">
        <w:rPr>
          <w:rFonts w:ascii="Arial" w:hAnsi="Arial" w:cs="Arial"/>
          <w:color w:val="000000" w:themeColor="text1"/>
          <w:sz w:val="22"/>
          <w:szCs w:val="22"/>
        </w:rPr>
        <w:t>novel computational approach, transkingdom network analysis</w:t>
      </w:r>
      <w:r w:rsidR="004A3569" w:rsidRPr="004D38BA">
        <w:rPr>
          <w:rFonts w:ascii="Arial" w:hAnsi="Arial" w:cs="Arial"/>
          <w:color w:val="000000" w:themeColor="text1"/>
          <w:sz w:val="22"/>
          <w:szCs w:val="22"/>
        </w:rPr>
        <w:t xml:space="preserve">; 3) </w:t>
      </w:r>
      <w:r w:rsidR="00A6380B" w:rsidRPr="004D38BA">
        <w:rPr>
          <w:rFonts w:ascii="Arial" w:hAnsi="Arial" w:cs="Arial"/>
          <w:color w:val="000000" w:themeColor="text1"/>
          <w:sz w:val="22"/>
          <w:szCs w:val="22"/>
        </w:rPr>
        <w:t>integrating</w:t>
      </w:r>
      <w:r w:rsidR="004A3569" w:rsidRPr="004D38BA">
        <w:rPr>
          <w:rFonts w:ascii="Arial" w:hAnsi="Arial" w:cs="Arial"/>
          <w:color w:val="000000" w:themeColor="text1"/>
          <w:sz w:val="22"/>
          <w:szCs w:val="22"/>
        </w:rPr>
        <w:t xml:space="preserve"> </w:t>
      </w:r>
      <w:r w:rsidR="00A6380B" w:rsidRPr="004D38BA">
        <w:rPr>
          <w:rFonts w:ascii="Arial" w:hAnsi="Arial" w:cs="Arial"/>
          <w:color w:val="000000" w:themeColor="text1"/>
          <w:sz w:val="22"/>
          <w:szCs w:val="22"/>
        </w:rPr>
        <w:t xml:space="preserve">transcriptome and microbiome of </w:t>
      </w:r>
      <w:r w:rsidR="004A3569" w:rsidRPr="004D38BA">
        <w:rPr>
          <w:rFonts w:ascii="Arial" w:hAnsi="Arial" w:cs="Arial"/>
          <w:color w:val="000000" w:themeColor="text1"/>
          <w:sz w:val="22"/>
          <w:szCs w:val="22"/>
        </w:rPr>
        <w:t>perioperative tissue</w:t>
      </w:r>
      <w:r>
        <w:rPr>
          <w:rFonts w:ascii="Arial" w:hAnsi="Arial" w:cs="Arial"/>
          <w:color w:val="000000" w:themeColor="text1"/>
          <w:sz w:val="22"/>
          <w:szCs w:val="22"/>
        </w:rPr>
        <w:t>s</w:t>
      </w:r>
      <w:r w:rsidR="004A3569" w:rsidRPr="004D38BA">
        <w:rPr>
          <w:rFonts w:ascii="Arial" w:hAnsi="Arial" w:cs="Arial"/>
          <w:color w:val="000000" w:themeColor="text1"/>
          <w:sz w:val="22"/>
          <w:szCs w:val="22"/>
        </w:rPr>
        <w:t xml:space="preserve"> for predicting pouchitis</w:t>
      </w:r>
      <w:r>
        <w:rPr>
          <w:rFonts w:ascii="Arial" w:hAnsi="Arial" w:cs="Arial"/>
          <w:color w:val="000000" w:themeColor="text1"/>
          <w:sz w:val="22"/>
          <w:szCs w:val="22"/>
        </w:rPr>
        <w:t xml:space="preserve"> after IPAA</w:t>
      </w:r>
      <w:r w:rsidR="004A3569" w:rsidRPr="004D38BA">
        <w:rPr>
          <w:rFonts w:ascii="Arial" w:hAnsi="Arial" w:cs="Arial"/>
          <w:color w:val="000000" w:themeColor="text1"/>
          <w:sz w:val="22"/>
          <w:szCs w:val="22"/>
        </w:rPr>
        <w:t>.</w:t>
      </w:r>
    </w:p>
    <w:p w14:paraId="0D8D9DC3" w14:textId="77777777" w:rsidR="004A3569" w:rsidRPr="004A3569" w:rsidRDefault="004A3569">
      <w:pPr>
        <w:spacing w:after="120"/>
        <w:jc w:val="both"/>
        <w:rPr>
          <w:rFonts w:ascii="Arial" w:hAnsi="Arial" w:cs="Arial"/>
          <w:b/>
          <w:sz w:val="22"/>
          <w:szCs w:val="22"/>
        </w:rPr>
        <w:pPrChange w:id="314" w:author="Microsoft Office User" w:date="2018-02-12T14:33:00Z">
          <w:pPr>
            <w:jc w:val="both"/>
          </w:pPr>
        </w:pPrChange>
      </w:pPr>
    </w:p>
    <w:p w14:paraId="6407615E" w14:textId="1FC15580" w:rsidR="00222BE9" w:rsidRPr="00C867DC" w:rsidRDefault="00222BE9" w:rsidP="00113C0C">
      <w:pPr>
        <w:jc w:val="both"/>
        <w:rPr>
          <w:rFonts w:ascii="Arial" w:hAnsi="Arial" w:cs="Arial"/>
          <w:b/>
          <w:sz w:val="22"/>
          <w:szCs w:val="22"/>
        </w:rPr>
      </w:pPr>
      <w:r w:rsidRPr="00C867DC">
        <w:rPr>
          <w:rFonts w:ascii="Arial" w:hAnsi="Arial" w:cs="Arial"/>
          <w:b/>
          <w:sz w:val="22"/>
          <w:szCs w:val="22"/>
        </w:rPr>
        <w:t>C. APPROACH</w:t>
      </w:r>
      <w:r w:rsidR="001E6985" w:rsidRPr="00C867DC">
        <w:rPr>
          <w:rFonts w:ascii="Arial" w:hAnsi="Arial" w:cs="Arial"/>
          <w:sz w:val="22"/>
          <w:szCs w:val="22"/>
        </w:rPr>
        <w:t xml:space="preserve"> </w:t>
      </w:r>
    </w:p>
    <w:p w14:paraId="0A2F3EF9" w14:textId="0971B855" w:rsidR="00222BE9" w:rsidRPr="00C867DC" w:rsidRDefault="00222BE9" w:rsidP="0087596A">
      <w:pPr>
        <w:ind w:right="-360"/>
        <w:jc w:val="both"/>
        <w:rPr>
          <w:rFonts w:ascii="Arial" w:hAnsi="Arial" w:cs="Arial"/>
          <w:sz w:val="22"/>
          <w:szCs w:val="22"/>
        </w:rPr>
      </w:pPr>
      <w:r w:rsidRPr="00C867DC">
        <w:rPr>
          <w:rFonts w:ascii="Arial" w:hAnsi="Arial" w:cs="Arial"/>
          <w:sz w:val="22"/>
          <w:szCs w:val="22"/>
        </w:rPr>
        <w:t xml:space="preserve">C.1. EXPERIMENTAL </w:t>
      </w:r>
      <w:r w:rsidR="00716541" w:rsidRPr="00C867DC">
        <w:rPr>
          <w:rFonts w:ascii="Arial" w:hAnsi="Arial" w:cs="Arial"/>
          <w:sz w:val="22"/>
          <w:szCs w:val="22"/>
        </w:rPr>
        <w:t>RATIONAL</w:t>
      </w:r>
      <w:ins w:id="315" w:author="Microsoft Office User" w:date="2018-02-12T14:33:00Z">
        <w:r w:rsidR="00716541">
          <w:rPr>
            <w:rFonts w:ascii="Arial" w:hAnsi="Arial" w:cs="Arial"/>
            <w:sz w:val="22"/>
            <w:szCs w:val="22"/>
          </w:rPr>
          <w:t>E</w:t>
        </w:r>
      </w:ins>
      <w:r w:rsidRPr="00C867DC">
        <w:rPr>
          <w:rFonts w:ascii="Arial" w:hAnsi="Arial" w:cs="Arial"/>
          <w:sz w:val="22"/>
          <w:szCs w:val="22"/>
        </w:rPr>
        <w:t xml:space="preserve"> </w:t>
      </w:r>
    </w:p>
    <w:p w14:paraId="518F988B" w14:textId="4ED67959" w:rsidR="00222BE9" w:rsidRPr="00C867DC" w:rsidRDefault="00222BE9" w:rsidP="0087596A">
      <w:pPr>
        <w:jc w:val="both"/>
        <w:rPr>
          <w:rFonts w:ascii="Arial" w:hAnsi="Arial" w:cs="Arial"/>
          <w:sz w:val="22"/>
          <w:szCs w:val="22"/>
        </w:rPr>
      </w:pPr>
      <w:r w:rsidRPr="00C867DC">
        <w:rPr>
          <w:rFonts w:ascii="Arial" w:hAnsi="Arial" w:cs="Arial"/>
          <w:sz w:val="22"/>
          <w:szCs w:val="22"/>
        </w:rPr>
        <w:t xml:space="preserve">The study </w:t>
      </w:r>
      <w:r w:rsidR="00E26616" w:rsidRPr="00C867DC">
        <w:rPr>
          <w:rFonts w:ascii="Arial" w:hAnsi="Arial" w:cs="Arial"/>
          <w:sz w:val="22"/>
          <w:szCs w:val="22"/>
        </w:rPr>
        <w:t>is built upon</w:t>
      </w:r>
      <w:r w:rsidRPr="00C867DC">
        <w:rPr>
          <w:rFonts w:ascii="Arial" w:hAnsi="Arial" w:cs="Arial"/>
          <w:sz w:val="22"/>
          <w:szCs w:val="22"/>
        </w:rPr>
        <w:t xml:space="preserve"> our research expertise and clinical resources available at PSUCoM, particularly, the GI Diseases Tissue Biobank led by the IBD surgeon and Director of IBD Center Dr. Walter Koltun who is a co-</w:t>
      </w:r>
      <w:r w:rsidR="00716541" w:rsidRPr="00C867DC">
        <w:rPr>
          <w:rFonts w:ascii="Arial" w:hAnsi="Arial" w:cs="Arial"/>
          <w:noProof/>
          <w:sz w:val="22"/>
          <w:szCs w:val="22"/>
          <w:lang w:eastAsia="zh-CN"/>
        </w:rPr>
        <w:lastRenderedPageBreak/>
        <mc:AlternateContent>
          <mc:Choice Requires="wpg">
            <w:drawing>
              <wp:anchor distT="0" distB="0" distL="114300" distR="114300" simplePos="0" relativeHeight="251642880" behindDoc="0" locked="0" layoutInCell="1" allowOverlap="1" wp14:anchorId="53795DE1" wp14:editId="2ABEC8E2">
                <wp:simplePos x="0" y="0"/>
                <wp:positionH relativeFrom="column">
                  <wp:posOffset>1074</wp:posOffset>
                </wp:positionH>
                <wp:positionV relativeFrom="paragraph">
                  <wp:posOffset>31261</wp:posOffset>
                </wp:positionV>
                <wp:extent cx="4686300" cy="3086100"/>
                <wp:effectExtent l="0" t="0" r="12700" b="12700"/>
                <wp:wrapThrough wrapText="bothSides">
                  <wp:wrapPolygon edited="0">
                    <wp:start x="0" y="0"/>
                    <wp:lineTo x="0" y="21511"/>
                    <wp:lineTo x="21541" y="21511"/>
                    <wp:lineTo x="21541"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686300" cy="3086100"/>
                          <a:chOff x="0" y="0"/>
                          <a:chExt cx="4686300" cy="3086100"/>
                        </a:xfrm>
                      </wpg:grpSpPr>
                      <pic:pic xmlns:pic="http://schemas.openxmlformats.org/drawingml/2006/picture">
                        <pic:nvPicPr>
                          <pic:cNvPr id="19" name="Picture 19"/>
                          <pic:cNvPicPr>
                            <a:picLocks noChangeAspect="1"/>
                          </pic:cNvPicPr>
                        </pic:nvPicPr>
                        <pic:blipFill>
                          <a:blip r:embed="rId10"/>
                          <a:stretch>
                            <a:fillRect/>
                          </a:stretch>
                        </pic:blipFill>
                        <pic:spPr>
                          <a:xfrm>
                            <a:off x="6985" y="0"/>
                            <a:ext cx="4679315" cy="2757170"/>
                          </a:xfrm>
                          <a:prstGeom prst="rect">
                            <a:avLst/>
                          </a:prstGeom>
                        </pic:spPr>
                      </pic:pic>
                      <wps:wsp>
                        <wps:cNvPr id="20" name="Text Box 20"/>
                        <wps:cNvSpPr txBox="1"/>
                        <wps:spPr>
                          <a:xfrm>
                            <a:off x="0" y="2857500"/>
                            <a:ext cx="4686300" cy="228600"/>
                          </a:xfrm>
                          <a:prstGeom prst="rect">
                            <a:avLst/>
                          </a:prstGeom>
                          <a:solidFill>
                            <a:schemeClr val="bg1">
                              <a:lumMod val="8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4099873B" w14:textId="41F4F55F" w:rsidR="004F573A" w:rsidRPr="00311A2E" w:rsidRDefault="004F573A" w:rsidP="00222BE9">
                              <w:pPr>
                                <w:spacing w:line="240" w:lineRule="exact"/>
                                <w:jc w:val="both"/>
                                <w:rPr>
                                  <w:sz w:val="20"/>
                                  <w:szCs w:val="20"/>
                                </w:rPr>
                              </w:pPr>
                              <w:r w:rsidRPr="007A0334">
                                <w:rPr>
                                  <w:rFonts w:ascii="Arial" w:hAnsi="Arial" w:cs="Arial"/>
                                  <w:b/>
                                  <w:sz w:val="20"/>
                                  <w:szCs w:val="20"/>
                                </w:rPr>
                                <w:t xml:space="preserve">Figure </w:t>
                              </w:r>
                              <w:r>
                                <w:rPr>
                                  <w:rFonts w:ascii="Arial" w:hAnsi="Arial" w:cs="Arial"/>
                                  <w:b/>
                                  <w:sz w:val="20"/>
                                  <w:szCs w:val="20"/>
                                </w:rPr>
                                <w:t>1</w:t>
                              </w:r>
                              <w:r w:rsidRPr="007A0334">
                                <w:rPr>
                                  <w:rFonts w:ascii="Arial" w:hAnsi="Arial" w:cs="Arial"/>
                                  <w:b/>
                                  <w:sz w:val="20"/>
                                  <w:szCs w:val="20"/>
                                </w:rPr>
                                <w:t xml:space="preserve">. </w:t>
                              </w:r>
                              <w:r>
                                <w:rPr>
                                  <w:rFonts w:ascii="Arial" w:hAnsi="Arial" w:cs="Arial"/>
                                  <w:b/>
                                  <w:sz w:val="20"/>
                                  <w:szCs w:val="20"/>
                                </w:rPr>
                                <w:t>Schematic Summary of the Proposed Project</w:t>
                              </w:r>
                              <w:r w:rsidRPr="007A0334">
                                <w:rPr>
                                  <w:rFonts w:ascii="Arial" w:hAnsi="Arial" w:cs="Arial"/>
                                  <w:b/>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795DE1" id="Group 18" o:spid="_x0000_s1026" style="position:absolute;left:0;text-align:left;margin-left:.1pt;margin-top:2.45pt;width:369pt;height:243pt;z-index:251642880;mso-height-relative:margin" coordsize="46863,30861" o:gfxdata="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69;width:46794;height:275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CdTXBAAAA2wAAAA8AAABkcnMvZG93bnJldi54bWxET01rAjEQvQv9D2EK3jSpgtitUaxQ8GTV&#10;Lehx2IybZTeTZRN1/feNUOhtHu9zFqveNeJGXag8a3gbKxDEhTcVlxp+8q/RHESIyAYbz6ThQQFW&#10;y5fBAjPj73yg2zGWIoVwyFCDjbHNpAyFJYdh7FvixF185zAm2JXSdHhP4a6RE6Vm0mHFqcFiSxtL&#10;RX28Og3r+WY3+Vb7aa1Otc33+eHzcrZaD1/79QeISH38F/+5tybNf4fnL+kAuf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CdTXBAAAA2wAAAA8AAAAAAAAAAAAAAAAAnwIA&#10;AGRycy9kb3ducmV2LnhtbFBLBQYAAAAABAAEAPcAAACNAwAAAAA=&#10;">
                  <v:imagedata r:id="rId11" o:title=""/>
                  <v:path arrowok="t"/>
                </v:shape>
                <v:shapetype id="_x0000_t202" coordsize="21600,21600" o:spt="202" path="m,l,21600r21600,l21600,xe">
                  <v:stroke joinstyle="miter"/>
                  <v:path gradientshapeok="t" o:connecttype="rect"/>
                </v:shapetype>
                <v:shape id="Text Box 20" o:spid="_x0000_s1028" type="#_x0000_t202" style="position:absolute;top:28575;width:46863;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zHSsMA&#10;AADbAAAADwAAAGRycy9kb3ducmV2LnhtbERPz2vCMBS+D/wfwhN2GZraQzc7o4jgkLFDV0XY7dG8&#10;tWXNS2hiW//75TDY8eP7vdlNphMD9b61rGC1TEAQV1a3XCu4nI+LFxA+IGvsLJOCO3nYbWcPG8y1&#10;HfmThjLUIoawz1FBE4LLpfRVQwb90jriyH3b3mCIsK+l7nGM4aaTaZJk0mDLsaFBR4eGqp/yZhQU&#10;br3/WK2fsuwLD+31vXRvxbNT6nE+7V9BBJrCv/jPfdIK0rg+fo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zHSsMAAADbAAAADwAAAAAAAAAAAAAAAACYAgAAZHJzL2Rv&#10;d25yZXYueG1sUEsFBgAAAAAEAAQA9QAAAIgDAAAAAA==&#10;" fillcolor="#d8d8d8 [2732]" stroked="f">
                  <v:textbox inset="0,0,0,0">
                    <w:txbxContent>
                      <w:p w14:paraId="4099873B" w14:textId="41F4F55F" w:rsidR="004F573A" w:rsidRPr="00311A2E" w:rsidRDefault="004F573A" w:rsidP="00222BE9">
                        <w:pPr>
                          <w:spacing w:line="240" w:lineRule="exact"/>
                          <w:jc w:val="both"/>
                          <w:rPr>
                            <w:sz w:val="20"/>
                            <w:szCs w:val="20"/>
                          </w:rPr>
                        </w:pPr>
                        <w:r w:rsidRPr="007A0334">
                          <w:rPr>
                            <w:rFonts w:ascii="Arial" w:hAnsi="Arial" w:cs="Arial"/>
                            <w:b/>
                            <w:sz w:val="20"/>
                            <w:szCs w:val="20"/>
                          </w:rPr>
                          <w:t xml:space="preserve">Figure </w:t>
                        </w:r>
                        <w:r>
                          <w:rPr>
                            <w:rFonts w:ascii="Arial" w:hAnsi="Arial" w:cs="Arial"/>
                            <w:b/>
                            <w:sz w:val="20"/>
                            <w:szCs w:val="20"/>
                          </w:rPr>
                          <w:t>1</w:t>
                        </w:r>
                        <w:r w:rsidRPr="007A0334">
                          <w:rPr>
                            <w:rFonts w:ascii="Arial" w:hAnsi="Arial" w:cs="Arial"/>
                            <w:b/>
                            <w:sz w:val="20"/>
                            <w:szCs w:val="20"/>
                          </w:rPr>
                          <w:t xml:space="preserve">. </w:t>
                        </w:r>
                        <w:r>
                          <w:rPr>
                            <w:rFonts w:ascii="Arial" w:hAnsi="Arial" w:cs="Arial"/>
                            <w:b/>
                            <w:sz w:val="20"/>
                            <w:szCs w:val="20"/>
                          </w:rPr>
                          <w:t>Schematic Summary of the Proposed Project</w:t>
                        </w:r>
                        <w:r w:rsidRPr="007A0334">
                          <w:rPr>
                            <w:rFonts w:ascii="Arial" w:hAnsi="Arial" w:cs="Arial"/>
                            <w:b/>
                            <w:sz w:val="20"/>
                            <w:szCs w:val="20"/>
                          </w:rPr>
                          <w:t xml:space="preserve">. </w:t>
                        </w:r>
                      </w:p>
                    </w:txbxContent>
                  </v:textbox>
                </v:shape>
                <w10:wrap type="through"/>
              </v:group>
            </w:pict>
          </mc:Fallback>
        </mc:AlternateContent>
      </w:r>
      <w:r w:rsidRPr="00C867DC">
        <w:rPr>
          <w:rFonts w:ascii="Arial" w:hAnsi="Arial" w:cs="Arial"/>
          <w:sz w:val="22"/>
          <w:szCs w:val="22"/>
        </w:rPr>
        <w:t>investigator on this grant (PSUCoM, letter attached). The study will include prospective and retrospective tissue analys</w:t>
      </w:r>
      <w:r w:rsidR="00E26616" w:rsidRPr="00C867DC">
        <w:rPr>
          <w:rFonts w:ascii="Arial" w:hAnsi="Arial" w:cs="Arial"/>
          <w:sz w:val="22"/>
          <w:szCs w:val="22"/>
        </w:rPr>
        <w:t>e</w:t>
      </w:r>
      <w:r w:rsidRPr="00C867DC">
        <w:rPr>
          <w:rFonts w:ascii="Arial" w:hAnsi="Arial" w:cs="Arial"/>
          <w:sz w:val="22"/>
          <w:szCs w:val="22"/>
        </w:rPr>
        <w:t>s (</w:t>
      </w:r>
      <w:r w:rsidRPr="00C867DC">
        <w:rPr>
          <w:rFonts w:ascii="Arial" w:hAnsi="Arial" w:cs="Arial"/>
          <w:b/>
          <w:i/>
          <w:sz w:val="22"/>
          <w:szCs w:val="22"/>
        </w:rPr>
        <w:t xml:space="preserve">Fig. </w:t>
      </w:r>
      <w:del w:id="316" w:author="Microsoft Office User" w:date="2018-02-12T14:38:00Z">
        <w:r w:rsidRPr="00C867DC" w:rsidDel="004F573A">
          <w:rPr>
            <w:rFonts w:ascii="Arial" w:hAnsi="Arial" w:cs="Arial"/>
            <w:b/>
            <w:i/>
            <w:sz w:val="22"/>
            <w:szCs w:val="22"/>
          </w:rPr>
          <w:delText>2</w:delText>
        </w:r>
      </w:del>
      <w:ins w:id="317" w:author="Microsoft Office User" w:date="2018-02-12T14:38:00Z">
        <w:r w:rsidR="004F573A">
          <w:rPr>
            <w:rFonts w:ascii="Arial" w:hAnsi="Arial" w:cs="Arial"/>
            <w:b/>
            <w:i/>
            <w:sz w:val="22"/>
            <w:szCs w:val="22"/>
          </w:rPr>
          <w:t>1</w:t>
        </w:r>
      </w:ins>
      <w:r w:rsidRPr="00C867DC">
        <w:rPr>
          <w:rFonts w:ascii="Arial" w:hAnsi="Arial" w:cs="Arial"/>
          <w:sz w:val="22"/>
          <w:szCs w:val="22"/>
        </w:rPr>
        <w:t xml:space="preserve">). </w:t>
      </w:r>
    </w:p>
    <w:p w14:paraId="0763B6E0" w14:textId="10283E49" w:rsidR="003E50F5" w:rsidRPr="00C867DC" w:rsidDel="00021A63" w:rsidRDefault="009940BA" w:rsidP="003E50F5">
      <w:pPr>
        <w:tabs>
          <w:tab w:val="left" w:pos="360"/>
        </w:tabs>
        <w:jc w:val="both"/>
        <w:rPr>
          <w:del w:id="318" w:author="Microsoft Office User" w:date="2018-02-12T14:35:00Z"/>
          <w:rFonts w:ascii="Arial" w:hAnsi="Arial" w:cs="Arial"/>
          <w:sz w:val="22"/>
          <w:szCs w:val="22"/>
        </w:rPr>
      </w:pPr>
      <w:r w:rsidRPr="00C867DC">
        <w:rPr>
          <w:rFonts w:ascii="Arial" w:hAnsi="Arial" w:cs="Arial"/>
          <w:b/>
          <w:i/>
          <w:noProof/>
          <w:sz w:val="22"/>
          <w:szCs w:val="22"/>
          <w:lang w:eastAsia="zh-CN"/>
        </w:rPr>
        <mc:AlternateContent>
          <mc:Choice Requires="wpg">
            <w:drawing>
              <wp:anchor distT="0" distB="0" distL="114300" distR="114300" simplePos="0" relativeHeight="251691008" behindDoc="0" locked="0" layoutInCell="1" allowOverlap="1" wp14:anchorId="333DBBD5" wp14:editId="742D49FC">
                <wp:simplePos x="0" y="0"/>
                <wp:positionH relativeFrom="margin">
                  <wp:posOffset>-17487</wp:posOffset>
                </wp:positionH>
                <wp:positionV relativeFrom="paragraph">
                  <wp:posOffset>2351015</wp:posOffset>
                </wp:positionV>
                <wp:extent cx="6856730" cy="5958840"/>
                <wp:effectExtent l="0" t="0" r="1270" b="3810"/>
                <wp:wrapThrough wrapText="bothSides">
                  <wp:wrapPolygon edited="0">
                    <wp:start x="0" y="0"/>
                    <wp:lineTo x="0" y="21545"/>
                    <wp:lineTo x="21544" y="21545"/>
                    <wp:lineTo x="21544"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6856730" cy="5958840"/>
                          <a:chOff x="0" y="0"/>
                          <a:chExt cx="6858000" cy="6057900"/>
                        </a:xfrm>
                      </wpg:grpSpPr>
                      <wps:wsp>
                        <wps:cNvPr id="22" name="Text Box 22"/>
                        <wps:cNvSpPr txBox="1"/>
                        <wps:spPr>
                          <a:xfrm>
                            <a:off x="0" y="4343400"/>
                            <a:ext cx="6856730" cy="1714500"/>
                          </a:xfrm>
                          <a:prstGeom prst="rect">
                            <a:avLst/>
                          </a:prstGeom>
                          <a:solidFill>
                            <a:schemeClr val="bg1">
                              <a:lumMod val="8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14:paraId="540E681C" w14:textId="77777777" w:rsidR="004F573A" w:rsidRPr="00311A2E" w:rsidRDefault="004F573A" w:rsidP="00082F5B">
                              <w:pPr>
                                <w:spacing w:line="240" w:lineRule="exact"/>
                                <w:jc w:val="both"/>
                                <w:rPr>
                                  <w:sz w:val="20"/>
                                  <w:szCs w:val="20"/>
                                </w:rPr>
                              </w:pPr>
                              <w:r w:rsidRPr="007A0334">
                                <w:rPr>
                                  <w:rFonts w:ascii="Arial" w:hAnsi="Arial" w:cs="Arial"/>
                                  <w:b/>
                                  <w:sz w:val="20"/>
                                  <w:szCs w:val="20"/>
                                </w:rPr>
                                <w:t>Figure 2. Identifying M</w:t>
                              </w:r>
                              <w:r w:rsidRPr="00E3331E">
                                <w:rPr>
                                  <w:rFonts w:ascii="Symbol" w:hAnsi="Symbol" w:cs="Arial"/>
                                  <w:b/>
                                  <w:sz w:val="20"/>
                                  <w:szCs w:val="20"/>
                                </w:rPr>
                                <w:t></w:t>
                              </w:r>
                              <w:r w:rsidRPr="007A0334">
                                <w:rPr>
                                  <w:rFonts w:ascii="Arial" w:hAnsi="Arial" w:cs="Arial"/>
                                  <w:b/>
                                  <w:sz w:val="20"/>
                                  <w:szCs w:val="20"/>
                                </w:rPr>
                                <w:t xml:space="preserve"> </w:t>
                              </w:r>
                              <w:r>
                                <w:rPr>
                                  <w:rFonts w:ascii="Arial" w:hAnsi="Arial" w:cs="Arial"/>
                                  <w:b/>
                                  <w:sz w:val="20"/>
                                  <w:szCs w:val="20"/>
                                </w:rPr>
                                <w:t>S</w:t>
                              </w:r>
                              <w:r w:rsidRPr="007A0334">
                                <w:rPr>
                                  <w:rFonts w:ascii="Arial" w:hAnsi="Arial" w:cs="Arial"/>
                                  <w:b/>
                                  <w:sz w:val="20"/>
                                  <w:szCs w:val="20"/>
                                </w:rPr>
                                <w:t xml:space="preserve">ubsets in </w:t>
                              </w:r>
                              <w:r>
                                <w:rPr>
                                  <w:rFonts w:ascii="Arial" w:hAnsi="Arial" w:cs="Arial"/>
                                  <w:b/>
                                  <w:sz w:val="20"/>
                                  <w:szCs w:val="20"/>
                                </w:rPr>
                                <w:t>the H</w:t>
                              </w:r>
                              <w:r w:rsidRPr="007A0334">
                                <w:rPr>
                                  <w:rFonts w:ascii="Arial" w:hAnsi="Arial" w:cs="Arial"/>
                                  <w:b/>
                                  <w:sz w:val="20"/>
                                  <w:szCs w:val="20"/>
                                </w:rPr>
                                <w:t xml:space="preserve">uman </w:t>
                              </w:r>
                              <w:r>
                                <w:rPr>
                                  <w:rFonts w:ascii="Arial" w:hAnsi="Arial" w:cs="Arial"/>
                                  <w:b/>
                                  <w:sz w:val="20"/>
                                  <w:szCs w:val="20"/>
                                </w:rPr>
                                <w:t>C</w:t>
                              </w:r>
                              <w:r w:rsidRPr="007A0334">
                                <w:rPr>
                                  <w:rFonts w:ascii="Arial" w:hAnsi="Arial" w:cs="Arial"/>
                                  <w:b/>
                                  <w:sz w:val="20"/>
                                  <w:szCs w:val="20"/>
                                </w:rPr>
                                <w:t>olon</w:t>
                              </w:r>
                              <w:r>
                                <w:rPr>
                                  <w:rFonts w:ascii="Arial" w:hAnsi="Arial" w:cs="Arial"/>
                                  <w:b/>
                                  <w:sz w:val="20"/>
                                  <w:szCs w:val="20"/>
                                </w:rPr>
                                <w:t xml:space="preserve"> from UC patients</w:t>
                              </w:r>
                              <w:r w:rsidRPr="007A0334">
                                <w:rPr>
                                  <w:rFonts w:ascii="Arial" w:hAnsi="Arial" w:cs="Arial"/>
                                  <w:b/>
                                  <w:sz w:val="20"/>
                                  <w:szCs w:val="20"/>
                                </w:rPr>
                                <w:t xml:space="preserve">. A. </w:t>
                              </w:r>
                              <w:r w:rsidRPr="007A0334">
                                <w:rPr>
                                  <w:rFonts w:ascii="Arial" w:hAnsi="Arial" w:cs="Arial"/>
                                  <w:sz w:val="20"/>
                                  <w:szCs w:val="20"/>
                                </w:rPr>
                                <w:t>FACS plots show gating strategy to identify various hematopietic cell subsets in the normal large bowel (LB) mucosa of a patient with colorectal cancer (PMN – polymorphonuclear leucocytes, MP – mononuclear phagocytes, DCs – dendritic cells, M</w:t>
                              </w:r>
                              <w:r w:rsidRPr="007A0334">
                                <w:rPr>
                                  <w:rFonts w:ascii="Symbol" w:hAnsi="Symbol" w:cs="Arial"/>
                                  <w:sz w:val="20"/>
                                  <w:szCs w:val="20"/>
                                </w:rPr>
                                <w:t></w:t>
                              </w:r>
                              <w:r w:rsidRPr="007A0334">
                                <w:rPr>
                                  <w:rFonts w:ascii="Arial" w:hAnsi="Arial" w:cs="Arial"/>
                                  <w:sz w:val="20"/>
                                  <w:szCs w:val="20"/>
                                </w:rPr>
                                <w:t>s – macrophages</w:t>
                              </w:r>
                              <w:r>
                                <w:rPr>
                                  <w:rFonts w:ascii="Arial" w:hAnsi="Arial" w:cs="Arial"/>
                                  <w:sz w:val="20"/>
                                  <w:szCs w:val="20"/>
                                </w:rPr>
                                <w:t>, CD45</w:t>
                              </w:r>
                              <w:r w:rsidRPr="00791A84">
                                <w:rPr>
                                  <w:rFonts w:ascii="Arial" w:hAnsi="Arial" w:cs="Arial"/>
                                  <w:sz w:val="20"/>
                                  <w:szCs w:val="20"/>
                                  <w:vertAlign w:val="superscript"/>
                                </w:rPr>
                                <w:t>+</w:t>
                              </w:r>
                              <w:r>
                                <w:rPr>
                                  <w:rFonts w:ascii="Arial" w:hAnsi="Arial" w:cs="Arial"/>
                                  <w:sz w:val="20"/>
                                  <w:szCs w:val="20"/>
                                </w:rPr>
                                <w:t>Lin</w:t>
                              </w:r>
                              <w:r w:rsidRPr="00791A84">
                                <w:rPr>
                                  <w:rFonts w:ascii="Arial" w:hAnsi="Arial" w:cs="Arial"/>
                                  <w:sz w:val="20"/>
                                  <w:szCs w:val="20"/>
                                  <w:vertAlign w:val="superscript"/>
                                </w:rPr>
                                <w:t>+</w:t>
                              </w:r>
                              <w:r>
                                <w:rPr>
                                  <w:rFonts w:ascii="Arial" w:hAnsi="Arial" w:cs="Arial"/>
                                  <w:sz w:val="20"/>
                                  <w:szCs w:val="20"/>
                                </w:rPr>
                                <w:t xml:space="preserve"> – lymphocytes, CD45</w:t>
                              </w:r>
                              <w:r w:rsidRPr="00791A84">
                                <w:rPr>
                                  <w:rFonts w:ascii="Arial" w:hAnsi="Arial" w:cs="Arial"/>
                                  <w:sz w:val="20"/>
                                  <w:szCs w:val="20"/>
                                  <w:vertAlign w:val="superscript"/>
                                </w:rPr>
                                <w:t>–</w:t>
                              </w:r>
                              <w:r>
                                <w:rPr>
                                  <w:rFonts w:ascii="Arial" w:hAnsi="Arial" w:cs="Arial"/>
                                  <w:sz w:val="20"/>
                                  <w:szCs w:val="20"/>
                                </w:rPr>
                                <w:t xml:space="preserve"> – stromal cells</w:t>
                              </w:r>
                              <w:r w:rsidRPr="007A0334">
                                <w:rPr>
                                  <w:rFonts w:ascii="Arial" w:hAnsi="Arial" w:cs="Arial"/>
                                  <w:sz w:val="20"/>
                                  <w:szCs w:val="20"/>
                                </w:rPr>
                                <w:t xml:space="preserve">). </w:t>
                              </w:r>
                              <w:r w:rsidRPr="007A0334">
                                <w:rPr>
                                  <w:rFonts w:ascii="Arial" w:hAnsi="Arial" w:cs="Arial"/>
                                  <w:b/>
                                  <w:sz w:val="20"/>
                                  <w:szCs w:val="20"/>
                                </w:rPr>
                                <w:t>B.</w:t>
                              </w:r>
                              <w:r w:rsidRPr="007A0334">
                                <w:rPr>
                                  <w:rFonts w:ascii="Arial" w:hAnsi="Arial" w:cs="Arial"/>
                                  <w:sz w:val="20"/>
                                  <w:szCs w:val="20"/>
                                </w:rPr>
                                <w:t xml:space="preserve"> </w:t>
                              </w:r>
                              <w:r>
                                <w:rPr>
                                  <w:rFonts w:ascii="Arial" w:hAnsi="Arial" w:cs="Arial"/>
                                  <w:sz w:val="20"/>
                                  <w:szCs w:val="20"/>
                                </w:rPr>
                                <w:t>Verifying</w:t>
                              </w:r>
                              <w:r w:rsidRPr="007A0334">
                                <w:rPr>
                                  <w:rFonts w:ascii="Arial" w:hAnsi="Arial" w:cs="Arial"/>
                                  <w:sz w:val="20"/>
                                  <w:szCs w:val="20"/>
                                </w:rPr>
                                <w:t xml:space="preserve"> </w:t>
                              </w:r>
                              <w:r>
                                <w:rPr>
                                  <w:rFonts w:ascii="Arial" w:hAnsi="Arial" w:cs="Arial"/>
                                  <w:sz w:val="20"/>
                                  <w:szCs w:val="20"/>
                                </w:rPr>
                                <w:t>manual gating strategy</w:t>
                              </w:r>
                              <w:r w:rsidRPr="007A0334">
                                <w:rPr>
                                  <w:rFonts w:ascii="Arial" w:hAnsi="Arial" w:cs="Arial"/>
                                  <w:sz w:val="20"/>
                                  <w:szCs w:val="20"/>
                                </w:rPr>
                                <w:t xml:space="preserve"> by unsupervised t-SNE analysis. Pregated on Gate 3 shown in </w:t>
                              </w:r>
                              <w:r>
                                <w:rPr>
                                  <w:rFonts w:ascii="Arial" w:hAnsi="Arial" w:cs="Arial"/>
                                  <w:sz w:val="20"/>
                                  <w:szCs w:val="20"/>
                                </w:rPr>
                                <w:t>(</w:t>
                              </w:r>
                              <w:r w:rsidRPr="007A0334">
                                <w:rPr>
                                  <w:rFonts w:ascii="Arial" w:hAnsi="Arial" w:cs="Arial"/>
                                  <w:sz w:val="20"/>
                                  <w:szCs w:val="20"/>
                                </w:rPr>
                                <w:t>A</w:t>
                              </w:r>
                              <w:r>
                                <w:rPr>
                                  <w:rFonts w:ascii="Arial" w:hAnsi="Arial" w:cs="Arial"/>
                                  <w:sz w:val="20"/>
                                  <w:szCs w:val="20"/>
                                </w:rPr>
                                <w:t>)</w:t>
                              </w:r>
                              <w:r w:rsidRPr="007A0334">
                                <w:rPr>
                                  <w:rFonts w:ascii="Arial" w:hAnsi="Arial" w:cs="Arial"/>
                                  <w:sz w:val="20"/>
                                  <w:szCs w:val="20"/>
                                </w:rPr>
                                <w:t xml:space="preserve">. </w:t>
                              </w:r>
                              <w:r w:rsidRPr="007A0334">
                                <w:rPr>
                                  <w:rFonts w:ascii="Arial" w:hAnsi="Arial" w:cs="Arial"/>
                                  <w:b/>
                                  <w:sz w:val="20"/>
                                  <w:szCs w:val="20"/>
                                </w:rPr>
                                <w:t>C.</w:t>
                              </w:r>
                              <w:r>
                                <w:rPr>
                                  <w:rFonts w:ascii="Arial" w:hAnsi="Arial" w:cs="Arial"/>
                                  <w:sz w:val="20"/>
                                  <w:szCs w:val="20"/>
                                </w:rPr>
                                <w:t xml:space="preserve"> I</w:t>
                              </w:r>
                              <w:r w:rsidRPr="007A0334">
                                <w:rPr>
                                  <w:rFonts w:ascii="Arial" w:hAnsi="Arial" w:cs="Arial"/>
                                  <w:sz w:val="20"/>
                                  <w:szCs w:val="20"/>
                                </w:rPr>
                                <w:t>ncrease</w:t>
                              </w:r>
                              <w:r>
                                <w:rPr>
                                  <w:rFonts w:ascii="Arial" w:hAnsi="Arial" w:cs="Arial"/>
                                  <w:sz w:val="20"/>
                                  <w:szCs w:val="20"/>
                                </w:rPr>
                                <w:t>d numbers of</w:t>
                              </w:r>
                              <w:r w:rsidRPr="007A0334">
                                <w:rPr>
                                  <w:rFonts w:ascii="Arial" w:hAnsi="Arial" w:cs="Arial"/>
                                  <w:sz w:val="20"/>
                                  <w:szCs w:val="20"/>
                                </w:rPr>
                                <w:t xml:space="preserve"> M</w:t>
                              </w:r>
                              <w:r w:rsidRPr="007A0334">
                                <w:rPr>
                                  <w:rFonts w:ascii="Symbol" w:hAnsi="Symbol" w:cs="Arial"/>
                                  <w:sz w:val="20"/>
                                  <w:szCs w:val="20"/>
                                </w:rPr>
                                <w:t></w:t>
                              </w:r>
                              <w:r w:rsidRPr="007A0334">
                                <w:rPr>
                                  <w:rFonts w:ascii="Arial" w:hAnsi="Arial" w:cs="Arial"/>
                                  <w:sz w:val="20"/>
                                  <w:szCs w:val="20"/>
                                </w:rPr>
                                <w:t>s and PMNs</w:t>
                              </w:r>
                              <w:r>
                                <w:rPr>
                                  <w:rFonts w:ascii="Arial" w:hAnsi="Arial" w:cs="Arial"/>
                                  <w:sz w:val="20"/>
                                  <w:szCs w:val="20"/>
                                </w:rPr>
                                <w:t xml:space="preserve"> in the i</w:t>
                              </w:r>
                              <w:r w:rsidRPr="007A0334">
                                <w:rPr>
                                  <w:rFonts w:ascii="Arial" w:hAnsi="Arial" w:cs="Arial"/>
                                  <w:sz w:val="20"/>
                                  <w:szCs w:val="20"/>
                                </w:rPr>
                                <w:t>nflamed LB mucosa from UC patients. Control (Cont.) – normal mucosa from patients with colorect</w:t>
                              </w:r>
                              <w:r>
                                <w:rPr>
                                  <w:rFonts w:ascii="Arial" w:hAnsi="Arial" w:cs="Arial"/>
                                  <w:sz w:val="20"/>
                                  <w:szCs w:val="20"/>
                                </w:rPr>
                                <w:t>al cancer and colectomy for non</w:t>
                              </w:r>
                              <w:r w:rsidRPr="007A0334">
                                <w:rPr>
                                  <w:rFonts w:ascii="Arial" w:hAnsi="Arial" w:cs="Arial"/>
                                  <w:sz w:val="20"/>
                                  <w:szCs w:val="20"/>
                                </w:rPr>
                                <w:t xml:space="preserve">-GI pathology.  Most of uninflamed (Uninfl.) and inflamed (Infl.) samples are from unmatched UC patients.  </w:t>
                              </w:r>
                              <w:r w:rsidRPr="007A0334">
                                <w:rPr>
                                  <w:rFonts w:ascii="Arial" w:hAnsi="Arial" w:cs="Arial"/>
                                  <w:b/>
                                  <w:sz w:val="20"/>
                                  <w:szCs w:val="20"/>
                                </w:rPr>
                                <w:t>D.</w:t>
                              </w:r>
                              <w:r w:rsidRPr="007A0334">
                                <w:rPr>
                                  <w:rFonts w:ascii="Arial" w:hAnsi="Arial" w:cs="Arial"/>
                                  <w:sz w:val="20"/>
                                  <w:szCs w:val="20"/>
                                </w:rPr>
                                <w:t xml:space="preserve"> Altered proportions of M</w:t>
                              </w:r>
                              <w:r w:rsidRPr="007A0334">
                                <w:rPr>
                                  <w:rFonts w:ascii="Symbol" w:hAnsi="Symbol" w:cs="Arial"/>
                                  <w:sz w:val="20"/>
                                  <w:szCs w:val="20"/>
                                </w:rPr>
                                <w:t></w:t>
                              </w:r>
                              <w:r w:rsidRPr="007A0334">
                                <w:rPr>
                                  <w:rFonts w:ascii="Arial" w:hAnsi="Arial" w:cs="Arial"/>
                                  <w:sz w:val="20"/>
                                  <w:szCs w:val="20"/>
                                </w:rPr>
                                <w:t xml:space="preserve"> subsets in the inflamed LB mucosa of a UC patient with the reduction of M</w:t>
                              </w:r>
                              <w:r w:rsidRPr="007A0334">
                                <w:rPr>
                                  <w:rFonts w:ascii="Symbol" w:hAnsi="Symbol" w:cs="Arial"/>
                                  <w:sz w:val="20"/>
                                  <w:szCs w:val="20"/>
                                </w:rPr>
                                <w:t></w:t>
                              </w:r>
                              <w:r w:rsidRPr="007A0334">
                                <w:rPr>
                                  <w:rFonts w:ascii="Arial" w:hAnsi="Arial" w:cs="Arial"/>
                                  <w:sz w:val="20"/>
                                  <w:szCs w:val="20"/>
                                </w:rPr>
                                <w:t>2 and expansion of M</w:t>
                              </w:r>
                              <w:r w:rsidRPr="007A0334">
                                <w:rPr>
                                  <w:rFonts w:ascii="Symbol" w:hAnsi="Symbol" w:cs="Arial"/>
                                  <w:sz w:val="20"/>
                                  <w:szCs w:val="20"/>
                                </w:rPr>
                                <w:t></w:t>
                              </w:r>
                              <w:r w:rsidRPr="007A0334">
                                <w:rPr>
                                  <w:rFonts w:ascii="Arial" w:hAnsi="Arial" w:cs="Arial"/>
                                  <w:sz w:val="20"/>
                                  <w:szCs w:val="20"/>
                                </w:rPr>
                                <w:t xml:space="preserve">1 subsets. Uninflamed and inflamed samples are taken from the </w:t>
                              </w:r>
                              <w:r>
                                <w:rPr>
                                  <w:rFonts w:ascii="Arial" w:hAnsi="Arial" w:cs="Arial"/>
                                  <w:sz w:val="20"/>
                                  <w:szCs w:val="20"/>
                                </w:rPr>
                                <w:t>LB of the same patient</w:t>
                              </w:r>
                              <w:r w:rsidRPr="007A0334">
                                <w:rPr>
                                  <w:rFonts w:ascii="Arial" w:hAnsi="Arial" w:cs="Arial"/>
                                  <w:sz w:val="20"/>
                                  <w:szCs w:val="20"/>
                                </w:rPr>
                                <w:t xml:space="preserve">. </w:t>
                              </w:r>
                              <w:r w:rsidRPr="007A0334">
                                <w:rPr>
                                  <w:rFonts w:ascii="Arial" w:hAnsi="Arial" w:cs="Arial"/>
                                  <w:b/>
                                  <w:sz w:val="20"/>
                                  <w:szCs w:val="20"/>
                                </w:rPr>
                                <w:t>E.</w:t>
                              </w:r>
                              <w:r w:rsidRPr="007A0334">
                                <w:rPr>
                                  <w:rFonts w:ascii="Arial" w:hAnsi="Arial" w:cs="Arial"/>
                                  <w:sz w:val="20"/>
                                  <w:szCs w:val="20"/>
                                </w:rPr>
                                <w:t xml:space="preserve"> </w:t>
                              </w:r>
                              <w:r>
                                <w:rPr>
                                  <w:rFonts w:ascii="Arial" w:hAnsi="Arial" w:cs="Arial"/>
                                  <w:sz w:val="20"/>
                                  <w:szCs w:val="20"/>
                                </w:rPr>
                                <w:t>H</w:t>
                              </w:r>
                              <w:r w:rsidRPr="007A0334">
                                <w:rPr>
                                  <w:rFonts w:ascii="Arial" w:hAnsi="Arial" w:cs="Arial"/>
                                  <w:sz w:val="20"/>
                                  <w:szCs w:val="20"/>
                                </w:rPr>
                                <w:t xml:space="preserve">eat map shows relative expression of selected genes </w:t>
                              </w:r>
                              <w:r>
                                <w:rPr>
                                  <w:rFonts w:ascii="Arial" w:hAnsi="Arial" w:cs="Arial"/>
                                  <w:sz w:val="20"/>
                                  <w:szCs w:val="20"/>
                                </w:rPr>
                                <w:t xml:space="preserve">measured </w:t>
                              </w:r>
                              <w:r w:rsidRPr="007A0334">
                                <w:rPr>
                                  <w:rFonts w:ascii="Arial" w:hAnsi="Arial" w:cs="Arial"/>
                                  <w:sz w:val="20"/>
                                  <w:szCs w:val="20"/>
                                </w:rPr>
                                <w:t xml:space="preserve">by 200 gene qPCR array analysis of myeloid cell subsets FACS-purified from human </w:t>
                              </w:r>
                              <w:r>
                                <w:rPr>
                                  <w:rFonts w:ascii="Arial" w:hAnsi="Arial" w:cs="Arial"/>
                                  <w:sz w:val="20"/>
                                  <w:szCs w:val="20"/>
                                </w:rPr>
                                <w:t>intestine</w:t>
                              </w:r>
                              <w:r w:rsidRPr="007A0334">
                                <w:rPr>
                                  <w:rFonts w:ascii="Arial" w:hAnsi="Arial" w:cs="Arial"/>
                                  <w:sz w:val="20"/>
                                  <w:szCs w:val="20"/>
                                </w:rPr>
                                <w:t xml:space="preserve"> (n=</w:t>
                              </w:r>
                              <w:r>
                                <w:rPr>
                                  <w:rFonts w:ascii="Arial" w:hAnsi="Arial" w:cs="Arial"/>
                                  <w:sz w:val="20"/>
                                  <w:szCs w:val="20"/>
                                </w:rPr>
                                <w:t>3</w:t>
                              </w:r>
                              <w:r w:rsidRPr="007A0334">
                                <w:rPr>
                                  <w:rFonts w:ascii="Arial" w:hAnsi="Arial" w:cs="Arial"/>
                                  <w:sz w:val="20"/>
                                  <w:szCs w:val="20"/>
                                </w:rPr>
                                <w:t xml:space="preserve">) </w:t>
                              </w:r>
                              <w:r>
                                <w:rPr>
                                  <w:rFonts w:ascii="Arial" w:hAnsi="Arial" w:cs="Arial"/>
                                  <w:sz w:val="20"/>
                                  <w:szCs w:val="20"/>
                                </w:rPr>
                                <w:t>and</w:t>
                              </w:r>
                              <w:r w:rsidRPr="007A0334">
                                <w:rPr>
                                  <w:rFonts w:ascii="Arial" w:hAnsi="Arial" w:cs="Arial"/>
                                  <w:sz w:val="20"/>
                                  <w:szCs w:val="20"/>
                                </w:rPr>
                                <w:t xml:space="preserve"> confirms our gatind strategy. Listed genes encode DC-, DC1-, DC2 and M</w:t>
                              </w:r>
                              <w:r w:rsidRPr="007A0334">
                                <w:rPr>
                                  <w:rFonts w:ascii="Symbol" w:hAnsi="Symbol" w:cs="Arial"/>
                                  <w:sz w:val="20"/>
                                  <w:szCs w:val="20"/>
                                </w:rPr>
                                <w:t></w:t>
                              </w:r>
                              <w:r w:rsidRPr="007A0334">
                                <w:rPr>
                                  <w:rFonts w:ascii="Arial" w:hAnsi="Arial" w:cs="Arial"/>
                                  <w:sz w:val="20"/>
                                  <w:szCs w:val="20"/>
                                </w:rPr>
                                <w:t>-specific genes.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858000" cy="42906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3DBBD5" id="Group 21" o:spid="_x0000_s1029" style="position:absolute;left:0;text-align:left;margin-left:-1.4pt;margin-top:185.1pt;width:539.9pt;height:469.2pt;z-index:251691008;mso-position-horizontal-relative:margin;mso-width-relative:margin;mso-height-relative:margin" coordsize="68580,605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">
                <v:shape id="Text Box 22" o:spid="_x0000_s1030" type="#_x0000_t202" style="position:absolute;top:43434;width:68567;height:17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8psUA&#10;AADbAAAADwAAAGRycy9kb3ducmV2LnhtbESPQWvCQBSE7wX/w/KEXopuzCGt0VVEUErpQVMRvD2y&#10;zySYfbtkV03/fVcQehxm5htmvuxNK27U+caygsk4AUFcWt1wpeDwsxl9gPABWWNrmRT8koflYvAy&#10;x1zbO+/pVoRKRAj7HBXUIbhcSl/WZNCPrSOO3tl2BkOUXSV1h/cIN61MkySTBhuOCzU6WtdUXoqr&#10;UbBz09X3ZPqWZSdcN8evwm13706p12G/moEI1If/8LP9qRWkKT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vymxQAAANsAAAAPAAAAAAAAAAAAAAAAAJgCAABkcnMv&#10;ZG93bnJldi54bWxQSwUGAAAAAAQABAD1AAAAigMAAAAA&#10;" fillcolor="#d8d8d8 [2732]" stroked="f">
                  <v:textbox inset="0,0,0,0">
                    <w:txbxContent>
                      <w:p w14:paraId="540E681C" w14:textId="77777777" w:rsidR="004F573A" w:rsidRPr="00311A2E" w:rsidRDefault="004F573A" w:rsidP="00082F5B">
                        <w:pPr>
                          <w:spacing w:line="240" w:lineRule="exact"/>
                          <w:jc w:val="both"/>
                          <w:rPr>
                            <w:sz w:val="20"/>
                            <w:szCs w:val="20"/>
                          </w:rPr>
                        </w:pPr>
                        <w:r w:rsidRPr="007A0334">
                          <w:rPr>
                            <w:rFonts w:ascii="Arial" w:hAnsi="Arial" w:cs="Arial"/>
                            <w:b/>
                            <w:sz w:val="20"/>
                            <w:szCs w:val="20"/>
                          </w:rPr>
                          <w:t>Figure 2. Identifying M</w:t>
                        </w:r>
                        <w:r w:rsidRPr="00E3331E">
                          <w:rPr>
                            <w:rFonts w:ascii="Symbol" w:hAnsi="Symbol" w:cs="Arial"/>
                            <w:b/>
                            <w:sz w:val="20"/>
                            <w:szCs w:val="20"/>
                          </w:rPr>
                          <w:t></w:t>
                        </w:r>
                        <w:r w:rsidRPr="007A0334">
                          <w:rPr>
                            <w:rFonts w:ascii="Arial" w:hAnsi="Arial" w:cs="Arial"/>
                            <w:b/>
                            <w:sz w:val="20"/>
                            <w:szCs w:val="20"/>
                          </w:rPr>
                          <w:t xml:space="preserve"> </w:t>
                        </w:r>
                        <w:r>
                          <w:rPr>
                            <w:rFonts w:ascii="Arial" w:hAnsi="Arial" w:cs="Arial"/>
                            <w:b/>
                            <w:sz w:val="20"/>
                            <w:szCs w:val="20"/>
                          </w:rPr>
                          <w:t>S</w:t>
                        </w:r>
                        <w:r w:rsidRPr="007A0334">
                          <w:rPr>
                            <w:rFonts w:ascii="Arial" w:hAnsi="Arial" w:cs="Arial"/>
                            <w:b/>
                            <w:sz w:val="20"/>
                            <w:szCs w:val="20"/>
                          </w:rPr>
                          <w:t xml:space="preserve">ubsets in </w:t>
                        </w:r>
                        <w:r>
                          <w:rPr>
                            <w:rFonts w:ascii="Arial" w:hAnsi="Arial" w:cs="Arial"/>
                            <w:b/>
                            <w:sz w:val="20"/>
                            <w:szCs w:val="20"/>
                          </w:rPr>
                          <w:t>the H</w:t>
                        </w:r>
                        <w:r w:rsidRPr="007A0334">
                          <w:rPr>
                            <w:rFonts w:ascii="Arial" w:hAnsi="Arial" w:cs="Arial"/>
                            <w:b/>
                            <w:sz w:val="20"/>
                            <w:szCs w:val="20"/>
                          </w:rPr>
                          <w:t xml:space="preserve">uman </w:t>
                        </w:r>
                        <w:r>
                          <w:rPr>
                            <w:rFonts w:ascii="Arial" w:hAnsi="Arial" w:cs="Arial"/>
                            <w:b/>
                            <w:sz w:val="20"/>
                            <w:szCs w:val="20"/>
                          </w:rPr>
                          <w:t>C</w:t>
                        </w:r>
                        <w:r w:rsidRPr="007A0334">
                          <w:rPr>
                            <w:rFonts w:ascii="Arial" w:hAnsi="Arial" w:cs="Arial"/>
                            <w:b/>
                            <w:sz w:val="20"/>
                            <w:szCs w:val="20"/>
                          </w:rPr>
                          <w:t>olon</w:t>
                        </w:r>
                        <w:r>
                          <w:rPr>
                            <w:rFonts w:ascii="Arial" w:hAnsi="Arial" w:cs="Arial"/>
                            <w:b/>
                            <w:sz w:val="20"/>
                            <w:szCs w:val="20"/>
                          </w:rPr>
                          <w:t xml:space="preserve"> from UC patients</w:t>
                        </w:r>
                        <w:r w:rsidRPr="007A0334">
                          <w:rPr>
                            <w:rFonts w:ascii="Arial" w:hAnsi="Arial" w:cs="Arial"/>
                            <w:b/>
                            <w:sz w:val="20"/>
                            <w:szCs w:val="20"/>
                          </w:rPr>
                          <w:t xml:space="preserve">. A. </w:t>
                        </w:r>
                        <w:r w:rsidRPr="007A0334">
                          <w:rPr>
                            <w:rFonts w:ascii="Arial" w:hAnsi="Arial" w:cs="Arial"/>
                            <w:sz w:val="20"/>
                            <w:szCs w:val="20"/>
                          </w:rPr>
                          <w:t>FACS plots show gating strategy to identify various hematopietic cell subsets in the normal large bowel (LB) mucosa of a patient with colorectal cancer (PMN – polymorphonuclear leucocytes, MP – mononuclear phagocytes, DCs – dendritic cells, M</w:t>
                        </w:r>
                        <w:r w:rsidRPr="007A0334">
                          <w:rPr>
                            <w:rFonts w:ascii="Symbol" w:hAnsi="Symbol" w:cs="Arial"/>
                            <w:sz w:val="20"/>
                            <w:szCs w:val="20"/>
                          </w:rPr>
                          <w:t></w:t>
                        </w:r>
                        <w:r w:rsidRPr="007A0334">
                          <w:rPr>
                            <w:rFonts w:ascii="Arial" w:hAnsi="Arial" w:cs="Arial"/>
                            <w:sz w:val="20"/>
                            <w:szCs w:val="20"/>
                          </w:rPr>
                          <w:t>s – macrophages</w:t>
                        </w:r>
                        <w:r>
                          <w:rPr>
                            <w:rFonts w:ascii="Arial" w:hAnsi="Arial" w:cs="Arial"/>
                            <w:sz w:val="20"/>
                            <w:szCs w:val="20"/>
                          </w:rPr>
                          <w:t>, CD45</w:t>
                        </w:r>
                        <w:r w:rsidRPr="00791A84">
                          <w:rPr>
                            <w:rFonts w:ascii="Arial" w:hAnsi="Arial" w:cs="Arial"/>
                            <w:sz w:val="20"/>
                            <w:szCs w:val="20"/>
                            <w:vertAlign w:val="superscript"/>
                          </w:rPr>
                          <w:t>+</w:t>
                        </w:r>
                        <w:r>
                          <w:rPr>
                            <w:rFonts w:ascii="Arial" w:hAnsi="Arial" w:cs="Arial"/>
                            <w:sz w:val="20"/>
                            <w:szCs w:val="20"/>
                          </w:rPr>
                          <w:t>Lin</w:t>
                        </w:r>
                        <w:r w:rsidRPr="00791A84">
                          <w:rPr>
                            <w:rFonts w:ascii="Arial" w:hAnsi="Arial" w:cs="Arial"/>
                            <w:sz w:val="20"/>
                            <w:szCs w:val="20"/>
                            <w:vertAlign w:val="superscript"/>
                          </w:rPr>
                          <w:t>+</w:t>
                        </w:r>
                        <w:r>
                          <w:rPr>
                            <w:rFonts w:ascii="Arial" w:hAnsi="Arial" w:cs="Arial"/>
                            <w:sz w:val="20"/>
                            <w:szCs w:val="20"/>
                          </w:rPr>
                          <w:t xml:space="preserve"> – lymphocytes, CD45</w:t>
                        </w:r>
                        <w:r w:rsidRPr="00791A84">
                          <w:rPr>
                            <w:rFonts w:ascii="Arial" w:hAnsi="Arial" w:cs="Arial"/>
                            <w:sz w:val="20"/>
                            <w:szCs w:val="20"/>
                            <w:vertAlign w:val="superscript"/>
                          </w:rPr>
                          <w:t>–</w:t>
                        </w:r>
                        <w:r>
                          <w:rPr>
                            <w:rFonts w:ascii="Arial" w:hAnsi="Arial" w:cs="Arial"/>
                            <w:sz w:val="20"/>
                            <w:szCs w:val="20"/>
                          </w:rPr>
                          <w:t xml:space="preserve"> – stromal cells</w:t>
                        </w:r>
                        <w:r w:rsidRPr="007A0334">
                          <w:rPr>
                            <w:rFonts w:ascii="Arial" w:hAnsi="Arial" w:cs="Arial"/>
                            <w:sz w:val="20"/>
                            <w:szCs w:val="20"/>
                          </w:rPr>
                          <w:t xml:space="preserve">). </w:t>
                        </w:r>
                        <w:r w:rsidRPr="007A0334">
                          <w:rPr>
                            <w:rFonts w:ascii="Arial" w:hAnsi="Arial" w:cs="Arial"/>
                            <w:b/>
                            <w:sz w:val="20"/>
                            <w:szCs w:val="20"/>
                          </w:rPr>
                          <w:t>B.</w:t>
                        </w:r>
                        <w:r w:rsidRPr="007A0334">
                          <w:rPr>
                            <w:rFonts w:ascii="Arial" w:hAnsi="Arial" w:cs="Arial"/>
                            <w:sz w:val="20"/>
                            <w:szCs w:val="20"/>
                          </w:rPr>
                          <w:t xml:space="preserve"> </w:t>
                        </w:r>
                        <w:r>
                          <w:rPr>
                            <w:rFonts w:ascii="Arial" w:hAnsi="Arial" w:cs="Arial"/>
                            <w:sz w:val="20"/>
                            <w:szCs w:val="20"/>
                          </w:rPr>
                          <w:t>Verifying</w:t>
                        </w:r>
                        <w:r w:rsidRPr="007A0334">
                          <w:rPr>
                            <w:rFonts w:ascii="Arial" w:hAnsi="Arial" w:cs="Arial"/>
                            <w:sz w:val="20"/>
                            <w:szCs w:val="20"/>
                          </w:rPr>
                          <w:t xml:space="preserve"> </w:t>
                        </w:r>
                        <w:r>
                          <w:rPr>
                            <w:rFonts w:ascii="Arial" w:hAnsi="Arial" w:cs="Arial"/>
                            <w:sz w:val="20"/>
                            <w:szCs w:val="20"/>
                          </w:rPr>
                          <w:t>manual gating strategy</w:t>
                        </w:r>
                        <w:r w:rsidRPr="007A0334">
                          <w:rPr>
                            <w:rFonts w:ascii="Arial" w:hAnsi="Arial" w:cs="Arial"/>
                            <w:sz w:val="20"/>
                            <w:szCs w:val="20"/>
                          </w:rPr>
                          <w:t xml:space="preserve"> by unsupervised t-SNE analysis. Pregated on Gate 3 shown in </w:t>
                        </w:r>
                        <w:r>
                          <w:rPr>
                            <w:rFonts w:ascii="Arial" w:hAnsi="Arial" w:cs="Arial"/>
                            <w:sz w:val="20"/>
                            <w:szCs w:val="20"/>
                          </w:rPr>
                          <w:t>(</w:t>
                        </w:r>
                        <w:r w:rsidRPr="007A0334">
                          <w:rPr>
                            <w:rFonts w:ascii="Arial" w:hAnsi="Arial" w:cs="Arial"/>
                            <w:sz w:val="20"/>
                            <w:szCs w:val="20"/>
                          </w:rPr>
                          <w:t>A</w:t>
                        </w:r>
                        <w:r>
                          <w:rPr>
                            <w:rFonts w:ascii="Arial" w:hAnsi="Arial" w:cs="Arial"/>
                            <w:sz w:val="20"/>
                            <w:szCs w:val="20"/>
                          </w:rPr>
                          <w:t>)</w:t>
                        </w:r>
                        <w:r w:rsidRPr="007A0334">
                          <w:rPr>
                            <w:rFonts w:ascii="Arial" w:hAnsi="Arial" w:cs="Arial"/>
                            <w:sz w:val="20"/>
                            <w:szCs w:val="20"/>
                          </w:rPr>
                          <w:t xml:space="preserve">. </w:t>
                        </w:r>
                        <w:r w:rsidRPr="007A0334">
                          <w:rPr>
                            <w:rFonts w:ascii="Arial" w:hAnsi="Arial" w:cs="Arial"/>
                            <w:b/>
                            <w:sz w:val="20"/>
                            <w:szCs w:val="20"/>
                          </w:rPr>
                          <w:t>C.</w:t>
                        </w:r>
                        <w:r>
                          <w:rPr>
                            <w:rFonts w:ascii="Arial" w:hAnsi="Arial" w:cs="Arial"/>
                            <w:sz w:val="20"/>
                            <w:szCs w:val="20"/>
                          </w:rPr>
                          <w:t xml:space="preserve"> I</w:t>
                        </w:r>
                        <w:r w:rsidRPr="007A0334">
                          <w:rPr>
                            <w:rFonts w:ascii="Arial" w:hAnsi="Arial" w:cs="Arial"/>
                            <w:sz w:val="20"/>
                            <w:szCs w:val="20"/>
                          </w:rPr>
                          <w:t>ncrease</w:t>
                        </w:r>
                        <w:r>
                          <w:rPr>
                            <w:rFonts w:ascii="Arial" w:hAnsi="Arial" w:cs="Arial"/>
                            <w:sz w:val="20"/>
                            <w:szCs w:val="20"/>
                          </w:rPr>
                          <w:t>d numbers of</w:t>
                        </w:r>
                        <w:r w:rsidRPr="007A0334">
                          <w:rPr>
                            <w:rFonts w:ascii="Arial" w:hAnsi="Arial" w:cs="Arial"/>
                            <w:sz w:val="20"/>
                            <w:szCs w:val="20"/>
                          </w:rPr>
                          <w:t xml:space="preserve"> M</w:t>
                        </w:r>
                        <w:r w:rsidRPr="007A0334">
                          <w:rPr>
                            <w:rFonts w:ascii="Symbol" w:hAnsi="Symbol" w:cs="Arial"/>
                            <w:sz w:val="20"/>
                            <w:szCs w:val="20"/>
                          </w:rPr>
                          <w:t></w:t>
                        </w:r>
                        <w:r w:rsidRPr="007A0334">
                          <w:rPr>
                            <w:rFonts w:ascii="Arial" w:hAnsi="Arial" w:cs="Arial"/>
                            <w:sz w:val="20"/>
                            <w:szCs w:val="20"/>
                          </w:rPr>
                          <w:t>s and PMNs</w:t>
                        </w:r>
                        <w:r>
                          <w:rPr>
                            <w:rFonts w:ascii="Arial" w:hAnsi="Arial" w:cs="Arial"/>
                            <w:sz w:val="20"/>
                            <w:szCs w:val="20"/>
                          </w:rPr>
                          <w:t xml:space="preserve"> in the i</w:t>
                        </w:r>
                        <w:r w:rsidRPr="007A0334">
                          <w:rPr>
                            <w:rFonts w:ascii="Arial" w:hAnsi="Arial" w:cs="Arial"/>
                            <w:sz w:val="20"/>
                            <w:szCs w:val="20"/>
                          </w:rPr>
                          <w:t>nflamed LB mucosa from UC patients. Control (Cont.) – normal mucosa from patients with colorect</w:t>
                        </w:r>
                        <w:r>
                          <w:rPr>
                            <w:rFonts w:ascii="Arial" w:hAnsi="Arial" w:cs="Arial"/>
                            <w:sz w:val="20"/>
                            <w:szCs w:val="20"/>
                          </w:rPr>
                          <w:t>al cancer and colectomy for non</w:t>
                        </w:r>
                        <w:r w:rsidRPr="007A0334">
                          <w:rPr>
                            <w:rFonts w:ascii="Arial" w:hAnsi="Arial" w:cs="Arial"/>
                            <w:sz w:val="20"/>
                            <w:szCs w:val="20"/>
                          </w:rPr>
                          <w:t xml:space="preserve">-GI pathology.  Most of uninflamed (Uninfl.) and inflamed (Infl.) samples are from unmatched UC patients.  </w:t>
                        </w:r>
                        <w:r w:rsidRPr="007A0334">
                          <w:rPr>
                            <w:rFonts w:ascii="Arial" w:hAnsi="Arial" w:cs="Arial"/>
                            <w:b/>
                            <w:sz w:val="20"/>
                            <w:szCs w:val="20"/>
                          </w:rPr>
                          <w:t>D.</w:t>
                        </w:r>
                        <w:r w:rsidRPr="007A0334">
                          <w:rPr>
                            <w:rFonts w:ascii="Arial" w:hAnsi="Arial" w:cs="Arial"/>
                            <w:sz w:val="20"/>
                            <w:szCs w:val="20"/>
                          </w:rPr>
                          <w:t xml:space="preserve"> Altered proportions of M</w:t>
                        </w:r>
                        <w:r w:rsidRPr="007A0334">
                          <w:rPr>
                            <w:rFonts w:ascii="Symbol" w:hAnsi="Symbol" w:cs="Arial"/>
                            <w:sz w:val="20"/>
                            <w:szCs w:val="20"/>
                          </w:rPr>
                          <w:t></w:t>
                        </w:r>
                        <w:r w:rsidRPr="007A0334">
                          <w:rPr>
                            <w:rFonts w:ascii="Arial" w:hAnsi="Arial" w:cs="Arial"/>
                            <w:sz w:val="20"/>
                            <w:szCs w:val="20"/>
                          </w:rPr>
                          <w:t xml:space="preserve"> subsets in the inflamed LB mucosa of a UC patient with the reduction of M</w:t>
                        </w:r>
                        <w:r w:rsidRPr="007A0334">
                          <w:rPr>
                            <w:rFonts w:ascii="Symbol" w:hAnsi="Symbol" w:cs="Arial"/>
                            <w:sz w:val="20"/>
                            <w:szCs w:val="20"/>
                          </w:rPr>
                          <w:t></w:t>
                        </w:r>
                        <w:r w:rsidRPr="007A0334">
                          <w:rPr>
                            <w:rFonts w:ascii="Arial" w:hAnsi="Arial" w:cs="Arial"/>
                            <w:sz w:val="20"/>
                            <w:szCs w:val="20"/>
                          </w:rPr>
                          <w:t>2 and expansion of M</w:t>
                        </w:r>
                        <w:r w:rsidRPr="007A0334">
                          <w:rPr>
                            <w:rFonts w:ascii="Symbol" w:hAnsi="Symbol" w:cs="Arial"/>
                            <w:sz w:val="20"/>
                            <w:szCs w:val="20"/>
                          </w:rPr>
                          <w:t></w:t>
                        </w:r>
                        <w:r w:rsidRPr="007A0334">
                          <w:rPr>
                            <w:rFonts w:ascii="Arial" w:hAnsi="Arial" w:cs="Arial"/>
                            <w:sz w:val="20"/>
                            <w:szCs w:val="20"/>
                          </w:rPr>
                          <w:t xml:space="preserve">1 subsets. Uninflamed and inflamed samples are taken from the </w:t>
                        </w:r>
                        <w:r>
                          <w:rPr>
                            <w:rFonts w:ascii="Arial" w:hAnsi="Arial" w:cs="Arial"/>
                            <w:sz w:val="20"/>
                            <w:szCs w:val="20"/>
                          </w:rPr>
                          <w:t>LB of the same patient</w:t>
                        </w:r>
                        <w:r w:rsidRPr="007A0334">
                          <w:rPr>
                            <w:rFonts w:ascii="Arial" w:hAnsi="Arial" w:cs="Arial"/>
                            <w:sz w:val="20"/>
                            <w:szCs w:val="20"/>
                          </w:rPr>
                          <w:t xml:space="preserve">. </w:t>
                        </w:r>
                        <w:r w:rsidRPr="007A0334">
                          <w:rPr>
                            <w:rFonts w:ascii="Arial" w:hAnsi="Arial" w:cs="Arial"/>
                            <w:b/>
                            <w:sz w:val="20"/>
                            <w:szCs w:val="20"/>
                          </w:rPr>
                          <w:t>E.</w:t>
                        </w:r>
                        <w:r w:rsidRPr="007A0334">
                          <w:rPr>
                            <w:rFonts w:ascii="Arial" w:hAnsi="Arial" w:cs="Arial"/>
                            <w:sz w:val="20"/>
                            <w:szCs w:val="20"/>
                          </w:rPr>
                          <w:t xml:space="preserve"> </w:t>
                        </w:r>
                        <w:r>
                          <w:rPr>
                            <w:rFonts w:ascii="Arial" w:hAnsi="Arial" w:cs="Arial"/>
                            <w:sz w:val="20"/>
                            <w:szCs w:val="20"/>
                          </w:rPr>
                          <w:t>H</w:t>
                        </w:r>
                        <w:r w:rsidRPr="007A0334">
                          <w:rPr>
                            <w:rFonts w:ascii="Arial" w:hAnsi="Arial" w:cs="Arial"/>
                            <w:sz w:val="20"/>
                            <w:szCs w:val="20"/>
                          </w:rPr>
                          <w:t xml:space="preserve">eat map shows relative expression of selected genes </w:t>
                        </w:r>
                        <w:r>
                          <w:rPr>
                            <w:rFonts w:ascii="Arial" w:hAnsi="Arial" w:cs="Arial"/>
                            <w:sz w:val="20"/>
                            <w:szCs w:val="20"/>
                          </w:rPr>
                          <w:t xml:space="preserve">measured </w:t>
                        </w:r>
                        <w:r w:rsidRPr="007A0334">
                          <w:rPr>
                            <w:rFonts w:ascii="Arial" w:hAnsi="Arial" w:cs="Arial"/>
                            <w:sz w:val="20"/>
                            <w:szCs w:val="20"/>
                          </w:rPr>
                          <w:t xml:space="preserve">by 200 gene qPCR array analysis of myeloid cell subsets FACS-purified from human </w:t>
                        </w:r>
                        <w:r>
                          <w:rPr>
                            <w:rFonts w:ascii="Arial" w:hAnsi="Arial" w:cs="Arial"/>
                            <w:sz w:val="20"/>
                            <w:szCs w:val="20"/>
                          </w:rPr>
                          <w:t>intestine</w:t>
                        </w:r>
                        <w:r w:rsidRPr="007A0334">
                          <w:rPr>
                            <w:rFonts w:ascii="Arial" w:hAnsi="Arial" w:cs="Arial"/>
                            <w:sz w:val="20"/>
                            <w:szCs w:val="20"/>
                          </w:rPr>
                          <w:t xml:space="preserve"> (n=</w:t>
                        </w:r>
                        <w:r>
                          <w:rPr>
                            <w:rFonts w:ascii="Arial" w:hAnsi="Arial" w:cs="Arial"/>
                            <w:sz w:val="20"/>
                            <w:szCs w:val="20"/>
                          </w:rPr>
                          <w:t>3</w:t>
                        </w:r>
                        <w:r w:rsidRPr="007A0334">
                          <w:rPr>
                            <w:rFonts w:ascii="Arial" w:hAnsi="Arial" w:cs="Arial"/>
                            <w:sz w:val="20"/>
                            <w:szCs w:val="20"/>
                          </w:rPr>
                          <w:t xml:space="preserve">) </w:t>
                        </w:r>
                        <w:r>
                          <w:rPr>
                            <w:rFonts w:ascii="Arial" w:hAnsi="Arial" w:cs="Arial"/>
                            <w:sz w:val="20"/>
                            <w:szCs w:val="20"/>
                          </w:rPr>
                          <w:t>and</w:t>
                        </w:r>
                        <w:r w:rsidRPr="007A0334">
                          <w:rPr>
                            <w:rFonts w:ascii="Arial" w:hAnsi="Arial" w:cs="Arial"/>
                            <w:sz w:val="20"/>
                            <w:szCs w:val="20"/>
                          </w:rPr>
                          <w:t xml:space="preserve"> confirms our gatind strategy. Listed genes encode DC-, DC1-, DC2 and M</w:t>
                        </w:r>
                        <w:r w:rsidRPr="007A0334">
                          <w:rPr>
                            <w:rFonts w:ascii="Symbol" w:hAnsi="Symbol" w:cs="Arial"/>
                            <w:sz w:val="20"/>
                            <w:szCs w:val="20"/>
                          </w:rPr>
                          <w:t></w:t>
                        </w:r>
                        <w:r w:rsidRPr="007A0334">
                          <w:rPr>
                            <w:rFonts w:ascii="Arial" w:hAnsi="Arial" w:cs="Arial"/>
                            <w:sz w:val="20"/>
                            <w:szCs w:val="20"/>
                          </w:rPr>
                          <w:t>-specific genes.</w:t>
                        </w:r>
                      </w:p>
                    </w:txbxContent>
                  </v:textbox>
                </v:shape>
                <v:shape id="Picture 23" o:spid="_x0000_s1031" type="#_x0000_t75" style="position:absolute;width:68580;height:42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OjODFAAAA2wAAAA8AAABkcnMvZG93bnJldi54bWxEj19rwjAUxd8Fv0O4wl5EUx0M1xnFFQbb&#10;EHW1zNdLc22LzU1pMtt9+0UY+Hg4f36c5bo3tbhS6yrLCmbTCARxbnXFhYLs+DZZgHAeWWNtmRT8&#10;koP1ajhYYqxtx190TX0hwgi7GBWU3jexlC4vyaCb2oY4eGfbGvRBtoXULXZh3NRyHkVP0mDFgVBi&#10;Q0lJ+SX9MYE7S/rPw+L0veuKbP+xfU2ex5wq9TDqNy8gPPX+Hv5vv2sF80e4fQ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DozgxQAAANsAAAAPAAAAAAAAAAAAAAAA&#10;AJ8CAABkcnMvZG93bnJldi54bWxQSwUGAAAAAAQABAD3AAAAkQMAAAAA&#10;">
                  <v:imagedata r:id="rId13" o:title=""/>
                  <v:path arrowok="t"/>
                </v:shape>
                <w10:wrap type="through" anchorx="margin"/>
              </v:group>
            </w:pict>
          </mc:Fallback>
        </mc:AlternateContent>
      </w:r>
      <w:r w:rsidR="00222BE9" w:rsidRPr="00C867DC">
        <w:rPr>
          <w:rFonts w:ascii="Arial" w:hAnsi="Arial" w:cs="Arial"/>
          <w:sz w:val="22"/>
          <w:szCs w:val="22"/>
        </w:rPr>
        <w:t xml:space="preserve">In </w:t>
      </w:r>
      <w:r w:rsidR="00E26616" w:rsidRPr="00C867DC">
        <w:rPr>
          <w:rFonts w:ascii="Arial" w:hAnsi="Arial" w:cs="Arial"/>
          <w:sz w:val="22"/>
          <w:szCs w:val="22"/>
        </w:rPr>
        <w:t xml:space="preserve">the </w:t>
      </w:r>
      <w:r w:rsidR="00222BE9" w:rsidRPr="00C867DC">
        <w:rPr>
          <w:rFonts w:ascii="Arial" w:hAnsi="Arial" w:cs="Arial"/>
          <w:sz w:val="22"/>
          <w:szCs w:val="22"/>
        </w:rPr>
        <w:t xml:space="preserve">prospective study (Aim 1), blood and fresh intestinal tissue samples (terminal ileum, inflamed and uninflamed regions </w:t>
      </w:r>
      <w:r w:rsidR="0054404B" w:rsidRPr="00C867DC">
        <w:rPr>
          <w:rFonts w:ascii="Arial" w:hAnsi="Arial" w:cs="Arial"/>
          <w:sz w:val="22"/>
          <w:szCs w:val="22"/>
        </w:rPr>
        <w:t xml:space="preserve">of the colon) will be obtained </w:t>
      </w:r>
      <w:r w:rsidR="00222BE9" w:rsidRPr="00C867DC">
        <w:rPr>
          <w:rFonts w:ascii="Arial" w:hAnsi="Arial" w:cs="Arial"/>
          <w:sz w:val="22"/>
          <w:szCs w:val="22"/>
        </w:rPr>
        <w:t xml:space="preserve">from </w:t>
      </w:r>
      <w:r w:rsidR="00E26616" w:rsidRPr="00C867DC">
        <w:rPr>
          <w:rFonts w:ascii="Arial" w:hAnsi="Arial" w:cs="Arial"/>
          <w:sz w:val="22"/>
          <w:szCs w:val="22"/>
        </w:rPr>
        <w:t xml:space="preserve">20 refractory </w:t>
      </w:r>
      <w:r w:rsidR="00222BE9" w:rsidRPr="00C867DC">
        <w:rPr>
          <w:rFonts w:ascii="Arial" w:hAnsi="Arial" w:cs="Arial"/>
          <w:sz w:val="22"/>
          <w:szCs w:val="22"/>
        </w:rPr>
        <w:t xml:space="preserve">UC and </w:t>
      </w:r>
      <w:r w:rsidR="00E26616" w:rsidRPr="00C867DC">
        <w:rPr>
          <w:rFonts w:ascii="Arial" w:hAnsi="Arial" w:cs="Arial"/>
          <w:sz w:val="22"/>
          <w:szCs w:val="22"/>
        </w:rPr>
        <w:t xml:space="preserve">20 </w:t>
      </w:r>
      <w:r w:rsidR="00222BE9" w:rsidRPr="00C867DC">
        <w:rPr>
          <w:rFonts w:ascii="Arial" w:hAnsi="Arial" w:cs="Arial"/>
          <w:sz w:val="22"/>
          <w:szCs w:val="22"/>
        </w:rPr>
        <w:t>non-</w:t>
      </w:r>
      <w:r w:rsidR="00E26616" w:rsidRPr="00C867DC">
        <w:rPr>
          <w:rFonts w:ascii="Arial" w:hAnsi="Arial" w:cs="Arial"/>
          <w:sz w:val="22"/>
          <w:szCs w:val="22"/>
        </w:rPr>
        <w:t xml:space="preserve">IBD </w:t>
      </w:r>
      <w:r w:rsidR="00222BE9" w:rsidRPr="00C867DC">
        <w:rPr>
          <w:rFonts w:ascii="Arial" w:hAnsi="Arial" w:cs="Arial"/>
          <w:sz w:val="22"/>
          <w:szCs w:val="22"/>
        </w:rPr>
        <w:t xml:space="preserve">control patients </w:t>
      </w:r>
      <w:r w:rsidR="00E26616" w:rsidRPr="00C867DC">
        <w:rPr>
          <w:rFonts w:ascii="Arial" w:hAnsi="Arial" w:cs="Arial"/>
          <w:sz w:val="22"/>
          <w:szCs w:val="22"/>
        </w:rPr>
        <w:t xml:space="preserve">(e.g., colorectal cancer, abdominal trauma) </w:t>
      </w:r>
      <w:r w:rsidR="00222BE9" w:rsidRPr="00C867DC">
        <w:rPr>
          <w:rFonts w:ascii="Arial" w:hAnsi="Arial" w:cs="Arial"/>
          <w:sz w:val="22"/>
          <w:szCs w:val="22"/>
        </w:rPr>
        <w:t>undergoing colectomy. M</w:t>
      </w:r>
      <w:r w:rsidR="00222BE9" w:rsidRPr="00C867DC">
        <w:rPr>
          <w:rFonts w:ascii="Symbol" w:hAnsi="Symbol" w:cs="Arial"/>
          <w:sz w:val="22"/>
          <w:szCs w:val="22"/>
        </w:rPr>
        <w:t></w:t>
      </w:r>
      <w:r w:rsidR="00222BE9" w:rsidRPr="00C867DC">
        <w:rPr>
          <w:rFonts w:ascii="Arial" w:hAnsi="Arial" w:cs="Arial"/>
          <w:sz w:val="22"/>
          <w:szCs w:val="22"/>
        </w:rPr>
        <w:t xml:space="preserve"> cell subsets will be isolated by FACS from the blood and mucosa</w:t>
      </w:r>
      <w:r w:rsidR="00E26616" w:rsidRPr="00C867DC">
        <w:rPr>
          <w:rFonts w:ascii="Arial" w:hAnsi="Arial" w:cs="Arial"/>
          <w:sz w:val="22"/>
          <w:szCs w:val="22"/>
        </w:rPr>
        <w:t xml:space="preserve"> of these patients</w:t>
      </w:r>
      <w:r w:rsidR="00222BE9" w:rsidRPr="00C867DC">
        <w:rPr>
          <w:rFonts w:ascii="Arial" w:hAnsi="Arial" w:cs="Arial"/>
          <w:sz w:val="22"/>
          <w:szCs w:val="22"/>
        </w:rPr>
        <w:t xml:space="preserve">, respectively, and their gene expression signatures will be determined by RNAseq. </w:t>
      </w:r>
      <w:ins w:id="319" w:author="Microsoft Office User" w:date="2018-02-12T16:23:00Z">
        <w:r w:rsidR="00FE38FB" w:rsidRPr="00C867DC">
          <w:rPr>
            <w:rFonts w:ascii="Arial" w:hAnsi="Arial"/>
            <w:noProof/>
            <w:sz w:val="22"/>
            <w:szCs w:val="22"/>
            <w:lang w:eastAsia="zh-CN"/>
          </w:rPr>
          <w:lastRenderedPageBreak/>
          <mc:AlternateContent>
            <mc:Choice Requires="wpg">
              <w:drawing>
                <wp:anchor distT="0" distB="0" distL="114300" distR="114300" simplePos="0" relativeHeight="251701248" behindDoc="0" locked="0" layoutInCell="1" allowOverlap="1" wp14:anchorId="19295098" wp14:editId="21C5C1CE">
                  <wp:simplePos x="0" y="0"/>
                  <wp:positionH relativeFrom="margin">
                    <wp:posOffset>-97008</wp:posOffset>
                  </wp:positionH>
                  <wp:positionV relativeFrom="margin">
                    <wp:posOffset>-39468</wp:posOffset>
                  </wp:positionV>
                  <wp:extent cx="4112895" cy="2311400"/>
                  <wp:effectExtent l="0" t="0" r="0" b="0"/>
                  <wp:wrapSquare wrapText="bothSides"/>
                  <wp:docPr id="1" name="Group 65"/>
                  <wp:cNvGraphicFramePr/>
                  <a:graphic xmlns:a="http://schemas.openxmlformats.org/drawingml/2006/main">
                    <a:graphicData uri="http://schemas.microsoft.com/office/word/2010/wordprocessingGroup">
                      <wpg:wgp>
                        <wpg:cNvGrpSpPr/>
                        <wpg:grpSpPr>
                          <a:xfrm>
                            <a:off x="0" y="0"/>
                            <a:ext cx="4112895" cy="2311400"/>
                            <a:chOff x="0" y="-3905"/>
                            <a:chExt cx="4344035" cy="2408557"/>
                          </a:xfrm>
                        </wpg:grpSpPr>
                        <wpg:grpSp>
                          <wpg:cNvPr id="2" name="Group 2"/>
                          <wpg:cNvGrpSpPr/>
                          <wpg:grpSpPr>
                            <a:xfrm>
                              <a:off x="32668" y="-3905"/>
                              <a:ext cx="4090343" cy="1885770"/>
                              <a:chOff x="32668" y="-3905"/>
                              <a:chExt cx="4090343" cy="1885770"/>
                            </a:xfrm>
                          </wpg:grpSpPr>
                          <pic:pic xmlns:pic="http://schemas.openxmlformats.org/drawingml/2006/picture">
                            <pic:nvPicPr>
                              <pic:cNvPr id="3" name="Picture 3"/>
                              <pic:cNvPicPr>
                                <a:picLocks noChangeAspect="1"/>
                              </pic:cNvPicPr>
                            </pic:nvPicPr>
                            <pic:blipFill rotWithShape="1">
                              <a:blip r:embed="rId14">
                                <a:extLst>
                                  <a:ext uri="{28A0092B-C50C-407E-A947-70E740481C1C}">
                                    <a14:useLocalDpi xmlns:a14="http://schemas.microsoft.com/office/drawing/2010/main" val="0"/>
                                  </a:ext>
                                </a:extLst>
                              </a:blip>
                              <a:srcRect l="10005" t="6055" r="4206" b="38980"/>
                              <a:stretch/>
                            </pic:blipFill>
                            <pic:spPr>
                              <a:xfrm>
                                <a:off x="340090" y="205657"/>
                                <a:ext cx="2249669" cy="1386654"/>
                              </a:xfrm>
                              <a:prstGeom prst="rect">
                                <a:avLst/>
                              </a:prstGeom>
                            </pic:spPr>
                          </pic:pic>
                          <wps:wsp>
                            <wps:cNvPr id="4" name="Rectangle 4"/>
                            <wps:cNvSpPr/>
                            <wps:spPr>
                              <a:xfrm>
                                <a:off x="251071" y="1542057"/>
                                <a:ext cx="836930" cy="222885"/>
                              </a:xfrm>
                              <a:prstGeom prst="rect">
                                <a:avLst/>
                              </a:prstGeom>
                            </wps:spPr>
                            <wps:txbx>
                              <w:txbxContent>
                                <w:p w14:paraId="6DA3F080" w14:textId="77777777" w:rsidR="00FE38FB" w:rsidRDefault="00FE38FB" w:rsidP="00FE38FB">
                                  <w:pPr>
                                    <w:pStyle w:val="NormalWeb"/>
                                    <w:spacing w:before="0" w:beforeAutospacing="0" w:after="0" w:afterAutospacing="0"/>
                                  </w:pPr>
                                  <w:r>
                                    <w:rPr>
                                      <w:rFonts w:ascii="Arial" w:hAnsi="Arial" w:cs="Arial"/>
                                      <w:color w:val="000000" w:themeColor="text1"/>
                                      <w:kern w:val="24"/>
                                      <w:sz w:val="18"/>
                                      <w:szCs w:val="18"/>
                                    </w:rPr>
                                    <w:t>Enteropathy</w:t>
                                  </w:r>
                                </w:p>
                              </w:txbxContent>
                            </wps:txbx>
                            <wps:bodyPr wrap="square">
                              <a:noAutofit/>
                            </wps:bodyPr>
                          </wps:wsp>
                          <wps:wsp>
                            <wps:cNvPr id="5" name="Rectangle 5"/>
                            <wps:cNvSpPr/>
                            <wps:spPr>
                              <a:xfrm>
                                <a:off x="2010200" y="1543231"/>
                                <a:ext cx="836930" cy="222885"/>
                              </a:xfrm>
                              <a:prstGeom prst="rect">
                                <a:avLst/>
                              </a:prstGeom>
                            </wps:spPr>
                            <wps:txbx>
                              <w:txbxContent>
                                <w:p w14:paraId="454E56E9" w14:textId="77777777" w:rsidR="00FE38FB" w:rsidRDefault="00FE38FB" w:rsidP="00FE38FB">
                                  <w:pPr>
                                    <w:pStyle w:val="NormalWeb"/>
                                    <w:spacing w:before="0" w:beforeAutospacing="0" w:after="0" w:afterAutospacing="0"/>
                                  </w:pPr>
                                  <w:r>
                                    <w:rPr>
                                      <w:rFonts w:ascii="Arial" w:hAnsi="Arial" w:cs="Arial"/>
                                      <w:color w:val="000000" w:themeColor="text1"/>
                                      <w:kern w:val="24"/>
                                      <w:sz w:val="18"/>
                                      <w:szCs w:val="18"/>
                                    </w:rPr>
                                    <w:t xml:space="preserve">Control </w:t>
                                  </w:r>
                                </w:p>
                              </w:txbxContent>
                            </wps:txbx>
                            <wps:bodyPr wrap="square">
                              <a:noAutofit/>
                            </wps:bodyPr>
                          </wps:wsp>
                          <wps:wsp>
                            <wps:cNvPr id="6" name="TextBox 20"/>
                            <wps:cNvSpPr txBox="1"/>
                            <wps:spPr>
                              <a:xfrm>
                                <a:off x="132259" y="734686"/>
                                <a:ext cx="295275" cy="308610"/>
                              </a:xfrm>
                              <a:prstGeom prst="rect">
                                <a:avLst/>
                              </a:prstGeom>
                              <a:noFill/>
                            </wps:spPr>
                            <wps:txbx>
                              <w:txbxContent>
                                <w:p w14:paraId="6968FE96"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0.2</w:t>
                                  </w:r>
                                </w:p>
                              </w:txbxContent>
                            </wps:txbx>
                            <wps:bodyPr wrap="square" rtlCol="0">
                              <a:noAutofit/>
                            </wps:bodyPr>
                          </wps:wsp>
                          <wps:wsp>
                            <wps:cNvPr id="8" name="TextBox 21"/>
                            <wps:cNvSpPr txBox="1"/>
                            <wps:spPr>
                              <a:xfrm>
                                <a:off x="129755" y="481715"/>
                                <a:ext cx="295275" cy="308610"/>
                              </a:xfrm>
                              <a:prstGeom prst="rect">
                                <a:avLst/>
                              </a:prstGeom>
                              <a:noFill/>
                            </wps:spPr>
                            <wps:txbx>
                              <w:txbxContent>
                                <w:p w14:paraId="7BFBA771"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0.4</w:t>
                                  </w:r>
                                </w:p>
                              </w:txbxContent>
                            </wps:txbx>
                            <wps:bodyPr wrap="square" rtlCol="0">
                              <a:noAutofit/>
                            </wps:bodyPr>
                          </wps:wsp>
                          <wps:wsp>
                            <wps:cNvPr id="9" name="TextBox 22"/>
                            <wps:cNvSpPr txBox="1"/>
                            <wps:spPr>
                              <a:xfrm>
                                <a:off x="120759" y="114664"/>
                                <a:ext cx="294640" cy="308610"/>
                              </a:xfrm>
                              <a:prstGeom prst="rect">
                                <a:avLst/>
                              </a:prstGeom>
                              <a:noFill/>
                            </wps:spPr>
                            <wps:txbx>
                              <w:txbxContent>
                                <w:p w14:paraId="005389EC"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0.6</w:t>
                                  </w:r>
                                </w:p>
                              </w:txbxContent>
                            </wps:txbx>
                            <wps:bodyPr wrap="square" rtlCol="0">
                              <a:noAutofit/>
                            </wps:bodyPr>
                          </wps:wsp>
                          <wps:wsp>
                            <wps:cNvPr id="10" name="TextBox 23"/>
                            <wps:cNvSpPr txBox="1"/>
                            <wps:spPr>
                              <a:xfrm>
                                <a:off x="133920" y="986084"/>
                                <a:ext cx="294640" cy="308610"/>
                              </a:xfrm>
                              <a:prstGeom prst="rect">
                                <a:avLst/>
                              </a:prstGeom>
                              <a:noFill/>
                            </wps:spPr>
                            <wps:txbx>
                              <w:txbxContent>
                                <w:p w14:paraId="1FDEDD8E"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0.0</w:t>
                                  </w:r>
                                </w:p>
                              </w:txbxContent>
                            </wps:txbx>
                            <wps:bodyPr wrap="square" rtlCol="0">
                              <a:noAutofit/>
                            </wps:bodyPr>
                          </wps:wsp>
                          <wps:wsp>
                            <wps:cNvPr id="11" name="TextBox 25"/>
                            <wps:cNvSpPr txBox="1"/>
                            <wps:spPr>
                              <a:xfrm>
                                <a:off x="412544" y="831850"/>
                                <a:ext cx="775335" cy="222885"/>
                              </a:xfrm>
                              <a:prstGeom prst="rect">
                                <a:avLst/>
                              </a:prstGeom>
                              <a:noFill/>
                            </wps:spPr>
                            <wps:txbx>
                              <w:txbxContent>
                                <w:p w14:paraId="43E65A9E" w14:textId="77777777" w:rsidR="00FE38FB" w:rsidRDefault="00FE38FB" w:rsidP="00FE38FB">
                                  <w:pPr>
                                    <w:pStyle w:val="NormalWeb"/>
                                    <w:spacing w:before="0" w:beforeAutospacing="0" w:after="0" w:afterAutospacing="0"/>
                                  </w:pPr>
                                  <w:r>
                                    <w:rPr>
                                      <w:rFonts w:ascii="Arial" w:hAnsi="Arial" w:cs="Arial"/>
                                      <w:color w:val="000000" w:themeColor="text1"/>
                                      <w:kern w:val="24"/>
                                      <w:sz w:val="18"/>
                                      <w:szCs w:val="18"/>
                                    </w:rPr>
                                    <w:t>p&lt;0.004</w:t>
                                  </w:r>
                                </w:p>
                              </w:txbxContent>
                            </wps:txbx>
                            <wps:bodyPr wrap="square" rtlCol="0">
                              <a:noAutofit/>
                            </wps:bodyPr>
                          </wps:wsp>
                          <wps:wsp>
                            <wps:cNvPr id="13" name="TextBox 26"/>
                            <wps:cNvSpPr txBox="1"/>
                            <wps:spPr>
                              <a:xfrm>
                                <a:off x="1110236" y="125147"/>
                                <a:ext cx="1278890" cy="383540"/>
                              </a:xfrm>
                              <a:prstGeom prst="rect">
                                <a:avLst/>
                              </a:prstGeom>
                              <a:noFill/>
                            </wps:spPr>
                            <wps:txbx>
                              <w:txbxContent>
                                <w:p w14:paraId="772F32F1" w14:textId="77777777" w:rsidR="00FE38FB" w:rsidRDefault="00FE38FB" w:rsidP="00FE38FB">
                                  <w:pPr>
                                    <w:pStyle w:val="NormalWeb"/>
                                    <w:spacing w:before="0" w:beforeAutospacing="0" w:after="0" w:afterAutospacing="0"/>
                                    <w:jc w:val="center"/>
                                  </w:pPr>
                                  <w:r>
                                    <w:rPr>
                                      <w:rFonts w:ascii="Arial" w:hAnsi="Arial" w:cs="Arial"/>
                                      <w:color w:val="000000" w:themeColor="text1"/>
                                      <w:kern w:val="24"/>
                                      <w:sz w:val="20"/>
                                      <w:szCs w:val="20"/>
                                    </w:rPr>
                                    <w:t>M1 macrophage signature</w:t>
                                  </w:r>
                                </w:p>
                              </w:txbxContent>
                            </wps:txbx>
                            <wps:bodyPr wrap="square" rtlCol="0">
                              <a:noAutofit/>
                            </wps:bodyPr>
                          </wps:wsp>
                          <wps:wsp>
                            <wps:cNvPr id="17" name="TextBox 29"/>
                            <wps:cNvSpPr txBox="1"/>
                            <wps:spPr>
                              <a:xfrm rot="16200000">
                                <a:off x="-522957" y="638713"/>
                                <a:ext cx="1334135" cy="222885"/>
                              </a:xfrm>
                              <a:prstGeom prst="rect">
                                <a:avLst/>
                              </a:prstGeom>
                              <a:noFill/>
                            </wps:spPr>
                            <wps:txbx>
                              <w:txbxContent>
                                <w:p w14:paraId="68C235B1" w14:textId="77777777" w:rsidR="00FE38FB" w:rsidRDefault="00FE38FB" w:rsidP="00FE38FB">
                                  <w:pPr>
                                    <w:pStyle w:val="NormalWeb"/>
                                    <w:spacing w:before="0" w:beforeAutospacing="0" w:after="0" w:afterAutospacing="0"/>
                                    <w:jc w:val="center"/>
                                  </w:pPr>
                                  <w:r>
                                    <w:rPr>
                                      <w:rFonts w:ascii="Arial" w:hAnsi="Arial" w:cs="Arial"/>
                                      <w:color w:val="000000" w:themeColor="text1"/>
                                      <w:kern w:val="24"/>
                                      <w:sz w:val="18"/>
                                      <w:szCs w:val="18"/>
                                    </w:rPr>
                                    <w:t>Enrichment Score</w:t>
                                  </w:r>
                                </w:p>
                              </w:txbxContent>
                            </wps:txbx>
                            <wps:bodyPr wrap="square" rtlCol="0">
                              <a:noAutofit/>
                            </wps:bodyPr>
                          </wps:wsp>
                          <wps:wsp>
                            <wps:cNvPr id="24" name="TextBox 31"/>
                            <wps:cNvSpPr txBox="1"/>
                            <wps:spPr>
                              <a:xfrm rot="16200000">
                                <a:off x="1925463" y="729520"/>
                                <a:ext cx="1689735" cy="222885"/>
                              </a:xfrm>
                              <a:prstGeom prst="rect">
                                <a:avLst/>
                              </a:prstGeom>
                              <a:noFill/>
                            </wps:spPr>
                            <wps:txbx>
                              <w:txbxContent>
                                <w:p w14:paraId="7D92C819" w14:textId="77777777" w:rsidR="00FE38FB" w:rsidRDefault="00FE38FB" w:rsidP="00FE38FB">
                                  <w:pPr>
                                    <w:pStyle w:val="NormalWeb"/>
                                    <w:spacing w:before="0" w:beforeAutospacing="0" w:after="0" w:afterAutospacing="0"/>
                                    <w:jc w:val="center"/>
                                  </w:pPr>
                                  <w:r>
                                    <w:rPr>
                                      <w:rFonts w:ascii="Arial" w:hAnsi="Arial" w:cs="Arial"/>
                                      <w:color w:val="000000" w:themeColor="text1"/>
                                      <w:kern w:val="24"/>
                                      <w:sz w:val="18"/>
                                      <w:szCs w:val="18"/>
                                    </w:rPr>
                                    <w:t>Normalized enrichment score</w:t>
                                  </w:r>
                                </w:p>
                              </w:txbxContent>
                            </wps:txbx>
                            <wps:bodyPr wrap="square" rtlCol="0">
                              <a:noAutofit/>
                            </wps:bodyPr>
                          </wps:wsp>
                          <wps:wsp>
                            <wps:cNvPr id="25" name="Rectangle 25"/>
                            <wps:cNvSpPr/>
                            <wps:spPr>
                              <a:xfrm>
                                <a:off x="2981709" y="1079124"/>
                                <a:ext cx="667802" cy="230832"/>
                              </a:xfrm>
                              <a:prstGeom prst="rect">
                                <a:avLst/>
                              </a:prstGeom>
                            </wps:spPr>
                            <wps:txbx>
                              <w:txbxContent>
                                <w:p w14:paraId="03137081"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M1 </w:t>
                                  </w:r>
                                </w:p>
                              </w:txbxContent>
                            </wps:txbx>
                            <wps:bodyPr wrap="square">
                              <a:noAutofit/>
                            </wps:bodyPr>
                          </wps:wsp>
                          <wps:wsp>
                            <wps:cNvPr id="26" name="Rectangle 26"/>
                            <wps:cNvSpPr/>
                            <wps:spPr>
                              <a:xfrm>
                                <a:off x="3455209" y="1064871"/>
                                <a:ext cx="667802" cy="230832"/>
                              </a:xfrm>
                              <a:prstGeom prst="rect">
                                <a:avLst/>
                              </a:prstGeom>
                            </wps:spPr>
                            <wps:txbx>
                              <w:txbxContent>
                                <w:p w14:paraId="1BCFBD70"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M2 </w:t>
                                  </w:r>
                                </w:p>
                              </w:txbxContent>
                            </wps:txbx>
                            <wps:bodyPr wrap="square">
                              <a:noAutofit/>
                            </wps:bodyPr>
                          </wps:wsp>
                          <wps:wsp>
                            <wps:cNvPr id="27" name="Rectangle 27"/>
                            <wps:cNvSpPr/>
                            <wps:spPr>
                              <a:xfrm>
                                <a:off x="3123909" y="205657"/>
                                <a:ext cx="262824" cy="276999"/>
                              </a:xfrm>
                              <a:prstGeom prst="rect">
                                <a:avLst/>
                              </a:prstGeom>
                            </wps:spPr>
                            <wps:txbx>
                              <w:txbxContent>
                                <w:p w14:paraId="0BA32A7D"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rPr>
                                    <w:t>*</w:t>
                                  </w:r>
                                </w:p>
                              </w:txbxContent>
                            </wps:txbx>
                            <wps:bodyPr wrap="square">
                              <a:noAutofit/>
                            </wps:bodyPr>
                          </wps:wsp>
                          <wps:wsp>
                            <wps:cNvPr id="28" name="Rectangle 28"/>
                            <wps:cNvSpPr/>
                            <wps:spPr>
                              <a:xfrm>
                                <a:off x="3241140" y="276582"/>
                                <a:ext cx="262824" cy="276999"/>
                              </a:xfrm>
                              <a:prstGeom prst="rect">
                                <a:avLst/>
                              </a:prstGeom>
                            </wps:spPr>
                            <wps:txbx>
                              <w:txbxContent>
                                <w:p w14:paraId="0DA1BBC1"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rPr>
                                    <w:t>*</w:t>
                                  </w:r>
                                </w:p>
                              </w:txbxContent>
                            </wps:txbx>
                            <wps:bodyPr wrap="square">
                              <a:noAutofit/>
                            </wps:bodyPr>
                          </wps:wsp>
                          <wps:wsp>
                            <wps:cNvPr id="29" name="Rectangle 29"/>
                            <wps:cNvSpPr/>
                            <wps:spPr>
                              <a:xfrm>
                                <a:off x="3147830" y="1419968"/>
                                <a:ext cx="63963" cy="87566"/>
                              </a:xfrm>
                              <a:prstGeom prst="rect">
                                <a:avLst/>
                              </a:prstGeom>
                              <a:solidFill>
                                <a:srgbClr val="00CC00">
                                  <a:alpha val="6470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Rectangle 30"/>
                            <wps:cNvSpPr/>
                            <wps:spPr>
                              <a:xfrm>
                                <a:off x="3155447" y="1336650"/>
                                <a:ext cx="937260" cy="222885"/>
                              </a:xfrm>
                              <a:prstGeom prst="rect">
                                <a:avLst/>
                              </a:prstGeom>
                            </wps:spPr>
                            <wps:txbx>
                              <w:txbxContent>
                                <w:p w14:paraId="10AC9363" w14:textId="77777777" w:rsidR="00FE38FB" w:rsidRDefault="00FE38FB" w:rsidP="00FE38FB">
                                  <w:pPr>
                                    <w:pStyle w:val="NormalWeb"/>
                                    <w:spacing w:before="0" w:beforeAutospacing="0" w:after="0" w:afterAutospacing="0"/>
                                  </w:pPr>
                                  <w:r>
                                    <w:rPr>
                                      <w:rFonts w:ascii="Arial Narrow" w:hAnsi="Arial Narrow" w:cs="Arial"/>
                                      <w:color w:val="000000" w:themeColor="text1"/>
                                      <w:kern w:val="24"/>
                                      <w:sz w:val="18"/>
                                      <w:szCs w:val="18"/>
                                    </w:rPr>
                                    <w:t>Ctrl vs. E-CVID</w:t>
                                  </w:r>
                                </w:p>
                              </w:txbxContent>
                            </wps:txbx>
                            <wps:bodyPr wrap="square">
                              <a:noAutofit/>
                            </wps:bodyPr>
                          </wps:wsp>
                          <wps:wsp>
                            <wps:cNvPr id="31" name="Rectangle 31"/>
                            <wps:cNvSpPr/>
                            <wps:spPr>
                              <a:xfrm>
                                <a:off x="3145908" y="1605144"/>
                                <a:ext cx="63963" cy="87566"/>
                              </a:xfrm>
                              <a:prstGeom prst="rect">
                                <a:avLst/>
                              </a:prstGeom>
                              <a:solidFill>
                                <a:srgbClr val="2D96FF">
                                  <a:alpha val="74902"/>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a:off x="3163050" y="1528170"/>
                                <a:ext cx="781050" cy="353695"/>
                              </a:xfrm>
                              <a:prstGeom prst="rect">
                                <a:avLst/>
                              </a:prstGeom>
                            </wps:spPr>
                            <wps:txbx>
                              <w:txbxContent>
                                <w:p w14:paraId="479F0040" w14:textId="77777777" w:rsidR="00FE38FB" w:rsidRDefault="00FE38FB" w:rsidP="00FE38FB">
                                  <w:pPr>
                                    <w:pStyle w:val="NormalWeb"/>
                                    <w:spacing w:before="0" w:beforeAutospacing="0" w:after="0" w:afterAutospacing="0"/>
                                  </w:pPr>
                                  <w:r>
                                    <w:rPr>
                                      <w:rFonts w:ascii="Arial Narrow" w:hAnsi="Arial Narrow" w:cs="Arial"/>
                                      <w:color w:val="000000" w:themeColor="text1"/>
                                      <w:kern w:val="24"/>
                                      <w:sz w:val="18"/>
                                      <w:szCs w:val="18"/>
                                    </w:rPr>
                                    <w:t>noE-CVID vs. E-CVID</w:t>
                                  </w:r>
                                </w:p>
                              </w:txbxContent>
                            </wps:txbx>
                            <wps:bodyPr wrap="square">
                              <a:noAutofit/>
                            </wps:bodyPr>
                          </wps:wsp>
                          <pic:pic xmlns:pic="http://schemas.openxmlformats.org/drawingml/2006/picture">
                            <pic:nvPicPr>
                              <pic:cNvPr id="33" name="Picture 33"/>
                              <pic:cNvPicPr>
                                <a:picLocks noChangeAspect="1"/>
                              </pic:cNvPicPr>
                            </pic:nvPicPr>
                            <pic:blipFill rotWithShape="1">
                              <a:blip r:embed="rId15"/>
                              <a:srcRect l="84702" b="27303"/>
                              <a:stretch/>
                            </pic:blipFill>
                            <pic:spPr>
                              <a:xfrm>
                                <a:off x="3130477" y="47291"/>
                                <a:ext cx="944766" cy="1311861"/>
                              </a:xfrm>
                              <a:prstGeom prst="rect">
                                <a:avLst/>
                              </a:prstGeom>
                            </pic:spPr>
                          </pic:pic>
                          <pic:pic xmlns:pic="http://schemas.openxmlformats.org/drawingml/2006/picture">
                            <pic:nvPicPr>
                              <pic:cNvPr id="34" name="Picture 34"/>
                              <pic:cNvPicPr>
                                <a:picLocks noChangeAspect="1"/>
                              </pic:cNvPicPr>
                            </pic:nvPicPr>
                            <pic:blipFill rotWithShape="1">
                              <a:blip r:embed="rId15"/>
                              <a:srcRect r="91951"/>
                              <a:stretch/>
                            </pic:blipFill>
                            <pic:spPr>
                              <a:xfrm>
                                <a:off x="2681054" y="47293"/>
                                <a:ext cx="497092" cy="1804572"/>
                              </a:xfrm>
                              <a:prstGeom prst="rect">
                                <a:avLst/>
                              </a:prstGeom>
                            </pic:spPr>
                          </pic:pic>
                        </wpg:grpSp>
                        <wps:wsp>
                          <wps:cNvPr id="35" name="Rectangle 35"/>
                          <wps:cNvSpPr/>
                          <wps:spPr>
                            <a:xfrm>
                              <a:off x="0" y="1918877"/>
                              <a:ext cx="4344035" cy="485775"/>
                            </a:xfrm>
                            <a:prstGeom prst="rect">
                              <a:avLst/>
                            </a:prstGeom>
                          </wps:spPr>
                          <wps:txbx>
                            <w:txbxContent>
                              <w:p w14:paraId="39D97570" w14:textId="77777777" w:rsidR="00FE38FB" w:rsidRPr="00211C7C" w:rsidRDefault="00FE38FB" w:rsidP="00FE38FB">
                                <w:pPr>
                                  <w:pStyle w:val="NormalWeb"/>
                                  <w:spacing w:before="0" w:beforeAutospacing="0" w:after="0" w:afterAutospacing="0"/>
                                  <w:jc w:val="both"/>
                                  <w:rPr>
                                    <w:sz w:val="18"/>
                                    <w:szCs w:val="18"/>
                                  </w:rPr>
                                </w:pPr>
                                <w:r w:rsidRPr="00B960FD">
                                  <w:rPr>
                                    <w:rFonts w:ascii="Arial" w:eastAsia="MS Mincho" w:hAnsi="Arial" w:cs="Arial"/>
                                    <w:b/>
                                    <w:color w:val="000000" w:themeColor="text1"/>
                                    <w:kern w:val="24"/>
                                    <w:sz w:val="18"/>
                                    <w:szCs w:val="18"/>
                                  </w:rPr>
                                  <w:t>Fig. 3</w:t>
                                </w:r>
                                <w:r w:rsidRPr="00211C7C">
                                  <w:rPr>
                                    <w:rFonts w:ascii="Arial" w:eastAsia="MS Mincho" w:hAnsi="Arial" w:cs="Arial"/>
                                    <w:color w:val="000000" w:themeColor="text1"/>
                                    <w:kern w:val="24"/>
                                    <w:sz w:val="18"/>
                                    <w:szCs w:val="18"/>
                                  </w:rPr>
                                  <w:t xml:space="preserve">. Macrophages M1 but not M2 show gene set enrichment in the signature of </w:t>
                                </w:r>
                                <w:r>
                                  <w:rPr>
                                    <w:rFonts w:ascii="Arial" w:eastAsia="MS Mincho" w:hAnsi="Arial" w:cs="Arial"/>
                                    <w:color w:val="000000" w:themeColor="text1"/>
                                    <w:kern w:val="24"/>
                                    <w:sz w:val="18"/>
                                    <w:szCs w:val="18"/>
                                  </w:rPr>
                                  <w:t xml:space="preserve">CVID </w:t>
                                </w:r>
                                <w:r w:rsidRPr="00211C7C">
                                  <w:rPr>
                                    <w:rFonts w:ascii="Arial" w:eastAsia="MS Mincho" w:hAnsi="Arial" w:cs="Arial"/>
                                    <w:color w:val="000000" w:themeColor="text1"/>
                                    <w:kern w:val="24"/>
                                    <w:sz w:val="18"/>
                                    <w:szCs w:val="18"/>
                                  </w:rPr>
                                  <w:t>enteropathy (E-CVID) compared to controls or no enteropathy CVID (noE-CVID) biopsies. Macrophage signatures used from {17082649}</w:t>
                                </w:r>
                                <w:bookmarkStart w:id="320" w:name="_GoBack"/>
                                <w:bookmarkEnd w:id="320"/>
                                <w:r w:rsidRPr="00211C7C">
                                  <w:rPr>
                                    <w:rFonts w:ascii="Arial" w:eastAsia="MS Mincho" w:hAnsi="Arial" w:cs="Arial"/>
                                    <w:color w:val="000000" w:themeColor="text1"/>
                                    <w:kern w:val="24"/>
                                    <w:sz w:val="18"/>
                                    <w:szCs w:val="18"/>
                                  </w:rPr>
                                  <w:t>. *p&lt;0.01</w:t>
                                </w:r>
                                <w:r>
                                  <w:rPr>
                                    <w:rFonts w:ascii="Arial" w:eastAsia="MS Mincho" w:hAnsi="Arial" w:cs="Arial"/>
                                    <w:color w:val="000000" w:themeColor="text1"/>
                                    <w:kern w:val="24"/>
                                    <w:sz w:val="18"/>
                                    <w:szCs w:val="18"/>
                                  </w:rPr>
                                  <w:t>.</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9295098" id="Group 65" o:spid="_x0000_s1032" style="position:absolute;left:0;text-align:left;margin-left:-7.65pt;margin-top:-3.1pt;width:323.85pt;height:182pt;z-index:251701248;mso-position-horizontal-relative:margin;mso-position-vertical-relative:margin;mso-width-relative:margin;mso-height-relative:margin" coordorigin=",-39" coordsize="43440,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">
                  <v:group id="Group 2" o:spid="_x0000_s1033" style="position:absolute;left:326;top:-39;width:40904;height:18857" coordorigin="326,-39" coordsize="40903,18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3" o:spid="_x0000_s1034" type="#_x0000_t75" style="position:absolute;left:3400;top:2056;width:22497;height:13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ujArCAAAA2gAAAA8AAABkcnMvZG93bnJldi54bWxEj0FrAjEUhO+C/yE8wYvUpC2IbI0itkXF&#10;g2jF82Pz3F26edluoqb/3giCx2FmvmEms2hrcaHWV441vA4VCOLcmYoLDYef75cxCB+QDdaOScM/&#10;eZhNu50JZsZdeUeXfShEgrDPUEMZQpNJ6fOSLPqha4iTd3KtxZBkW0jT4jXBbS3flBpJixWnhRIb&#10;WpSU/+7PVsNmpJZHF+KnqtfRfK0Gp7/tWWrd78X5B4hAMTzDj/bKaHiH+5V0A+T0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7owKwgAAANoAAAAPAAAAAAAAAAAAAAAAAJ8C&#10;AABkcnMvZG93bnJldi54bWxQSwUGAAAAAAQABAD3AAAAjgMAAAAA&#10;">
                      <v:imagedata r:id="rId16" o:title="" croptop="3968f" cropbottom="25546f" cropleft="6557f" cropright="2756f"/>
                      <v:path arrowok="t"/>
                    </v:shape>
                    <v:rect id="Rectangle 4" o:spid="_x0000_s1035" style="position:absolute;left:2510;top:15420;width:8370;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AhsMA&#10;AADaAAAADwAAAGRycy9kb3ducmV2LnhtbESPQWvCQBSE74L/YXlCL6KbFpE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RAhsMAAADaAAAADwAAAAAAAAAAAAAAAACYAgAAZHJzL2Rv&#10;d25yZXYueG1sUEsFBgAAAAAEAAQA9QAAAIgDAAAAAA==&#10;" filled="f" stroked="f">
                      <v:textbox>
                        <w:txbxContent>
                          <w:p w14:paraId="6DA3F080" w14:textId="77777777" w:rsidR="00FE38FB" w:rsidRDefault="00FE38FB" w:rsidP="00FE38FB">
                            <w:pPr>
                              <w:pStyle w:val="NormalWeb"/>
                              <w:spacing w:before="0" w:beforeAutospacing="0" w:after="0" w:afterAutospacing="0"/>
                            </w:pPr>
                            <w:r>
                              <w:rPr>
                                <w:rFonts w:ascii="Arial" w:hAnsi="Arial" w:cs="Arial"/>
                                <w:color w:val="000000" w:themeColor="text1"/>
                                <w:kern w:val="24"/>
                                <w:sz w:val="18"/>
                                <w:szCs w:val="18"/>
                              </w:rPr>
                              <w:t>Enteropathy</w:t>
                            </w:r>
                          </w:p>
                        </w:txbxContent>
                      </v:textbox>
                    </v:rect>
                    <v:rect id="Rectangle 5" o:spid="_x0000_s1036" style="position:absolute;left:20102;top:15432;width:8369;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HcMA&#10;AADaAAAADwAAAGRycy9kb3ducmV2LnhtbESPQWvCQBSE74L/YXlCL6KbFpQSsxERpKEUxNh6fmRf&#10;k9Ds25jdJum/dwWhx2FmvmGS7Wga0VPnassKnpcRCOLC6ppLBZ/nw+IVhPPIGhvLpOCPHGzT6STB&#10;WNuBT9TnvhQBwi5GBZX3bSylKyoy6Ja2JQ7et+0M+iC7UuoOhwA3jXyJorU0WHNYqLClfUXFT/5r&#10;FAzFsb+cP97kcX7JLF+z6z7/elfqaTbuNiA8jf4//GhnWsEK7lfCDZDp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lHcMAAADaAAAADwAAAAAAAAAAAAAAAACYAgAAZHJzL2Rv&#10;d25yZXYueG1sUEsFBgAAAAAEAAQA9QAAAIgDAAAAAA==&#10;" filled="f" stroked="f">
                      <v:textbox>
                        <w:txbxContent>
                          <w:p w14:paraId="454E56E9" w14:textId="77777777" w:rsidR="00FE38FB" w:rsidRDefault="00FE38FB" w:rsidP="00FE38FB">
                            <w:pPr>
                              <w:pStyle w:val="NormalWeb"/>
                              <w:spacing w:before="0" w:beforeAutospacing="0" w:after="0" w:afterAutospacing="0"/>
                            </w:pPr>
                            <w:r>
                              <w:rPr>
                                <w:rFonts w:ascii="Arial" w:hAnsi="Arial" w:cs="Arial"/>
                                <w:color w:val="000000" w:themeColor="text1"/>
                                <w:kern w:val="24"/>
                                <w:sz w:val="18"/>
                                <w:szCs w:val="18"/>
                              </w:rPr>
                              <w:t xml:space="preserve">Control </w:t>
                            </w:r>
                          </w:p>
                        </w:txbxContent>
                      </v:textbox>
                    </v:rect>
                    <v:shape id="TextBox 20" o:spid="_x0000_s1037" type="#_x0000_t202" style="position:absolute;left:1322;top:7346;width:2953;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14:paraId="6968FE96"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0.2</w:t>
                            </w:r>
                          </w:p>
                        </w:txbxContent>
                      </v:textbox>
                    </v:shape>
                    <v:shape id="TextBox 21" o:spid="_x0000_s1038" type="#_x0000_t202" style="position:absolute;left:1297;top:4817;width:2953;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14:paraId="7BFBA771"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0.4</w:t>
                            </w:r>
                          </w:p>
                        </w:txbxContent>
                      </v:textbox>
                    </v:shape>
                    <v:shape id="TextBox 22" o:spid="_x0000_s1039" type="#_x0000_t202" style="position:absolute;left:1207;top:1146;width:2946;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14:paraId="005389EC"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0.6</w:t>
                            </w:r>
                          </w:p>
                        </w:txbxContent>
                      </v:textbox>
                    </v:shape>
                    <v:shape id="TextBox 23" o:spid="_x0000_s1040" type="#_x0000_t202" style="position:absolute;left:1339;top:9860;width:2946;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1FDEDD8E" w14:textId="77777777" w:rsidR="00FE38FB" w:rsidRDefault="00FE38FB" w:rsidP="00FE38FB">
                            <w:pPr>
                              <w:pStyle w:val="NormalWeb"/>
                              <w:spacing w:before="0" w:beforeAutospacing="0" w:after="0" w:afterAutospacing="0"/>
                            </w:pPr>
                            <w:r>
                              <w:rPr>
                                <w:rFonts w:asciiTheme="minorHAnsi" w:hAnsi="Calibri" w:cstheme="minorBidi"/>
                                <w:color w:val="000000" w:themeColor="text1"/>
                                <w:kern w:val="24"/>
                                <w:sz w:val="14"/>
                                <w:szCs w:val="14"/>
                              </w:rPr>
                              <w:t>0.0</w:t>
                            </w:r>
                          </w:p>
                        </w:txbxContent>
                      </v:textbox>
                    </v:shape>
                    <v:shape id="TextBox 25" o:spid="_x0000_s1041" type="#_x0000_t202" style="position:absolute;left:4125;top:8318;width:7753;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3E65A9E" w14:textId="77777777" w:rsidR="00FE38FB" w:rsidRDefault="00FE38FB" w:rsidP="00FE38FB">
                            <w:pPr>
                              <w:pStyle w:val="NormalWeb"/>
                              <w:spacing w:before="0" w:beforeAutospacing="0" w:after="0" w:afterAutospacing="0"/>
                            </w:pPr>
                            <w:r>
                              <w:rPr>
                                <w:rFonts w:ascii="Arial" w:hAnsi="Arial" w:cs="Arial"/>
                                <w:color w:val="000000" w:themeColor="text1"/>
                                <w:kern w:val="24"/>
                                <w:sz w:val="18"/>
                                <w:szCs w:val="18"/>
                              </w:rPr>
                              <w:t>p&lt;0.004</w:t>
                            </w:r>
                          </w:p>
                        </w:txbxContent>
                      </v:textbox>
                    </v:shape>
                    <v:shape id="TextBox 26" o:spid="_x0000_s1042" type="#_x0000_t202" style="position:absolute;left:11102;top:1251;width:12789;height:3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14:paraId="772F32F1" w14:textId="77777777" w:rsidR="00FE38FB" w:rsidRDefault="00FE38FB" w:rsidP="00FE38FB">
                            <w:pPr>
                              <w:pStyle w:val="NormalWeb"/>
                              <w:spacing w:before="0" w:beforeAutospacing="0" w:after="0" w:afterAutospacing="0"/>
                              <w:jc w:val="center"/>
                            </w:pPr>
                            <w:r>
                              <w:rPr>
                                <w:rFonts w:ascii="Arial" w:hAnsi="Arial" w:cs="Arial"/>
                                <w:color w:val="000000" w:themeColor="text1"/>
                                <w:kern w:val="24"/>
                                <w:sz w:val="20"/>
                                <w:szCs w:val="20"/>
                              </w:rPr>
                              <w:t>M1 macrophage signature</w:t>
                            </w:r>
                          </w:p>
                        </w:txbxContent>
                      </v:textbox>
                    </v:shape>
                    <v:shape id="TextBox 29" o:spid="_x0000_s1043" type="#_x0000_t202" style="position:absolute;left:-5230;top:6386;width:13342;height:22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xi74A&#10;AADbAAAADwAAAGRycy9kb3ducmV2LnhtbERPS2vCQBC+C/0PyxS8SN1UqJbUVVpF8Gq09yE7edDs&#10;bMiOJvn3rlDwNh/fc9bbwTXqRl2oPRt4nyegiHNvay4NXM6Ht09QQZAtNp7JwEgBtpuXyRpT63s+&#10;0S2TUsUQDikaqETaVOuQV+QwzH1LHLnCdw4lwq7UtsM+hrtGL5JkqR3WHBsqbGlXUf6XXZ0B2Uvt&#10;7e8sKfyp//gZj1nQbjRm+jp8f4ESGuQp/ncfbZy/gscv8QC9u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UhsYu+AAAA2wAAAA8AAAAAAAAAAAAAAAAAmAIAAGRycy9kb3ducmV2&#10;LnhtbFBLBQYAAAAABAAEAPUAAACDAwAAAAA=&#10;" filled="f" stroked="f">
                      <v:textbox>
                        <w:txbxContent>
                          <w:p w14:paraId="68C235B1" w14:textId="77777777" w:rsidR="00FE38FB" w:rsidRDefault="00FE38FB" w:rsidP="00FE38FB">
                            <w:pPr>
                              <w:pStyle w:val="NormalWeb"/>
                              <w:spacing w:before="0" w:beforeAutospacing="0" w:after="0" w:afterAutospacing="0"/>
                              <w:jc w:val="center"/>
                            </w:pPr>
                            <w:r>
                              <w:rPr>
                                <w:rFonts w:ascii="Arial" w:hAnsi="Arial" w:cs="Arial"/>
                                <w:color w:val="000000" w:themeColor="text1"/>
                                <w:kern w:val="24"/>
                                <w:sz w:val="18"/>
                                <w:szCs w:val="18"/>
                              </w:rPr>
                              <w:t>Enrichment Score</w:t>
                            </w:r>
                          </w:p>
                        </w:txbxContent>
                      </v:textbox>
                    </v:shape>
                    <v:shape id="TextBox 31" o:spid="_x0000_s1044" type="#_x0000_t202" style="position:absolute;left:19254;top:7295;width:16897;height:22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lQcEA&#10;AADbAAAADwAAAGRycy9kb3ducmV2LnhtbESPW2vCQBSE34X+h+UU+iJ1o1gpqat4oeCrUd8P2ZML&#10;zZ4N2aNJ/n23IPRxmJlvmPV2cI16UBdqzwbmswQUce5tzaWB6+X7/RNUEGSLjWcyMFKA7eZlssbU&#10;+p7P9MikVBHCIUUDlUibah3yihyGmW+Jo1f4zqFE2ZXadthHuGv0IklW2mHNcaHClg4V5T/Z3RmQ&#10;o9Te3qZJ4c/9x348ZUG70Zi312H3BUpokP/ws32yBhZL+PsSf4D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f5UHBAAAA2wAAAA8AAAAAAAAAAAAAAAAAmAIAAGRycy9kb3du&#10;cmV2LnhtbFBLBQYAAAAABAAEAPUAAACGAwAAAAA=&#10;" filled="f" stroked="f">
                      <v:textbox>
                        <w:txbxContent>
                          <w:p w14:paraId="7D92C819" w14:textId="77777777" w:rsidR="00FE38FB" w:rsidRDefault="00FE38FB" w:rsidP="00FE38FB">
                            <w:pPr>
                              <w:pStyle w:val="NormalWeb"/>
                              <w:spacing w:before="0" w:beforeAutospacing="0" w:after="0" w:afterAutospacing="0"/>
                              <w:jc w:val="center"/>
                            </w:pPr>
                            <w:r>
                              <w:rPr>
                                <w:rFonts w:ascii="Arial" w:hAnsi="Arial" w:cs="Arial"/>
                                <w:color w:val="000000" w:themeColor="text1"/>
                                <w:kern w:val="24"/>
                                <w:sz w:val="18"/>
                                <w:szCs w:val="18"/>
                              </w:rPr>
                              <w:t>Normalized enrichment score</w:t>
                            </w:r>
                          </w:p>
                        </w:txbxContent>
                      </v:textbox>
                    </v:shape>
                    <v:rect id="Rectangle 25" o:spid="_x0000_s1045" style="position:absolute;left:29817;top:10791;width:6678;height:23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eeOsQA&#10;AADbAAAADwAAAGRycy9kb3ducmV2LnhtbESPQWvCQBSE74X+h+UVvBTdVGgpMRspQjGIII3V8yP7&#10;TEKzb2N2TeK/7wqCx2FmvmGS5Wga0VPnassK3mYRCOLC6ppLBb/77+knCOeRNTaWScGVHCzT56cE&#10;Y20H/qE+96UIEHYxKqi8b2MpXVGRQTezLXHwTrYz6IPsSqk7HALcNHIeRR/SYM1hocKWVhUVf/nF&#10;KBiKXX/cb9dy93rMLJ+z8yo/bJSavIxfCxCeRv8I39uZVjB/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njrEAAAA2wAAAA8AAAAAAAAAAAAAAAAAmAIAAGRycy9k&#10;b3ducmV2LnhtbFBLBQYAAAAABAAEAPUAAACJAwAAAAA=&#10;" filled="f" stroked="f">
                      <v:textbox>
                        <w:txbxContent>
                          <w:p w14:paraId="03137081"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M1 </w:t>
                            </w:r>
                          </w:p>
                        </w:txbxContent>
                      </v:textbox>
                    </v:rect>
                    <v:rect id="Rectangle 26" o:spid="_x0000_s1046" style="position:absolute;left:34552;top:10648;width:6678;height:2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ATcQA&#10;AADbAAAADwAAAGRycy9kb3ducmV2LnhtbESPQWuDQBSE74X8h+UFcinN2hxCMdmEIoRIKIRq4vnh&#10;vqrUfavuVu2/7xYKPQ4z8w2zP86mFSMNrrGs4HkdgSAurW64UnDLT08vIJxH1thaJgXf5OB4WDzs&#10;MdZ24ncaM1+JAGEXo4La+y6W0pU1GXRr2xEH78MOBn2QQyX1gFOAm1ZuomgrDTYcFmrsKKmp/My+&#10;jIKpvI5F/naW18citdynfZLdL0qtlvPrDoSn2f+H/9qpVrDZwu+X8APk4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AE3EAAAA2wAAAA8AAAAAAAAAAAAAAAAAmAIAAGRycy9k&#10;b3ducmV2LnhtbFBLBQYAAAAABAAEAPUAAACJAwAAAAA=&#10;" filled="f" stroked="f">
                      <v:textbox>
                        <w:txbxContent>
                          <w:p w14:paraId="1BCFBD70"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sz w:val="18"/>
                                <w:szCs w:val="18"/>
                              </w:rPr>
                              <w:t xml:space="preserve">M2 </w:t>
                            </w:r>
                          </w:p>
                        </w:txbxContent>
                      </v:textbox>
                    </v:rect>
                    <v:rect id="Rectangle 27" o:spid="_x0000_s1047" style="position:absolute;left:31239;top:2056;width:262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l1sQA&#10;AADbAAAADwAAAGRycy9kb3ducmV2LnhtbESPQWvCQBSE74X+h+UVvBTd1ENbYjZShGIQQRqr50f2&#10;mYRm38bsmsR/3xUEj8PMfMMky9E0oqfO1ZYVvM0iEMSF1TWXCn7339NPEM4ja2wsk4IrOVimz08J&#10;xtoO/EN97ksRIOxiVFB538ZSuqIig25mW+LgnWxn0AfZlVJ3OAS4aeQ8it6lwZrDQoUtrSoq/vKL&#10;UTAUu/64367l7vWYWT5n51V+2Cg1eRm/FiA8jf4RvrczrWD+Abcv4Q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JpdbEAAAA2wAAAA8AAAAAAAAAAAAAAAAAmAIAAGRycy9k&#10;b3ducmV2LnhtbFBLBQYAAAAABAAEAPUAAACJAwAAAAA=&#10;" filled="f" stroked="f">
                      <v:textbox>
                        <w:txbxContent>
                          <w:p w14:paraId="0BA32A7D"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rPr>
                              <w:t>*</w:t>
                            </w:r>
                          </w:p>
                        </w:txbxContent>
                      </v:textbox>
                    </v:rect>
                    <v:rect id="Rectangle 28" o:spid="_x0000_s1048" style="position:absolute;left:32411;top:2765;width:2628;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xpMAA&#10;AADbAAAADwAAAGRycy9kb3ducmV2LnhtbERPy4rCMBTdD/gP4QpuBk3HhUg1ighiEUGmPtaX5toW&#10;m5vaZNr692Yx4PJw3st1byrRUuNKywp+JhEI4szqknMFl/NuPAfhPLLGyjIpeJGD9WrwtcRY245/&#10;qU19LkIIuxgVFN7XsZQuK8igm9iaOHB32xj0ATa51A12IdxUchpFM2mw5NBQYE3bgrJH+mcUdNmp&#10;vZ2Pe3n6viWWn8lzm14PSo2G/WYBwlPvP+J/d6IVTMPY8CX8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xYxpMAAAADbAAAADwAAAAAAAAAAAAAAAACYAgAAZHJzL2Rvd25y&#10;ZXYueG1sUEsFBgAAAAAEAAQA9QAAAIUDAAAAAA==&#10;" filled="f" stroked="f">
                      <v:textbox>
                        <w:txbxContent>
                          <w:p w14:paraId="0DA1BBC1" w14:textId="77777777" w:rsidR="00FE38FB" w:rsidRDefault="00FE38FB" w:rsidP="00FE38FB">
                            <w:pPr>
                              <w:pStyle w:val="NormalWeb"/>
                              <w:spacing w:before="0" w:beforeAutospacing="0" w:after="0" w:afterAutospacing="0"/>
                              <w:jc w:val="center"/>
                            </w:pPr>
                            <w:r>
                              <w:rPr>
                                <w:rFonts w:asciiTheme="minorHAnsi" w:hAnsi="Calibri" w:cstheme="minorBidi"/>
                                <w:color w:val="000000" w:themeColor="text1"/>
                                <w:kern w:val="24"/>
                              </w:rPr>
                              <w:t>*</w:t>
                            </w:r>
                          </w:p>
                        </w:txbxContent>
                      </v:textbox>
                    </v:rect>
                    <v:rect id="Rectangle 29" o:spid="_x0000_s1049" style="position:absolute;left:31478;top:14199;width:639;height: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wPyMMA&#10;AADbAAAADwAAAGRycy9kb3ducmV2LnhtbESPQWvCQBSE70L/w/IKXqRu9CAaXaVIhXpqE6VeH9nX&#10;JDT7Nuzbavrvu4WCx2FmvmE2u8F16kpBWs8GZtMMFHHlbcu1gfPp8LQEJRHZYueZDPyQwG77MNpg&#10;bv2NC7qWsVYJwpKjgSbGPtdaqoYcytT3xMn79MFhTDLU2ga8Jbjr9DzLFtphy2mhwZ72DVVf5bcz&#10;cCk+3v2xkH1f2ckiC1Hsy5sYM34cntegIg3xHv5vv1oD8xX8fUk/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wPyMMAAADbAAAADwAAAAAAAAAAAAAAAACYAgAAZHJzL2Rv&#10;d25yZXYueG1sUEsFBgAAAAAEAAQA9QAAAIgDAAAAAA==&#10;" fillcolor="#0c0" stroked="f" strokeweight="1pt">
                      <v:fill opacity="42405f"/>
                    </v:rect>
                    <v:rect id="Rectangle 30" o:spid="_x0000_s1050" style="position:absolute;left:31554;top:13366;width:9373;height:22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rf8IA&#10;AADbAAAADwAAAGRycy9kb3ducmV2LnhtbERPTWuDQBC9B/oflinkEuKaFkowrlICJRIKoabNeXCn&#10;KnVnjbtV+++7h0COj/ed5rPpxEiDay0r2EQxCOLK6pZrBZ/nt/UWhPPIGjvLpOCPHOTZwyLFRNuJ&#10;P2gsfS1CCLsEFTTe94mUrmrIoItsTxy4bzsY9AEOtdQDTiHcdPIpjl+kwZZDQ4M97Ruqfspfo2Cq&#10;TuPl/H6Qp9WlsHwtrvvy66jU8nF+3YHwNPu7+OYutILnsD58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at/wgAAANsAAAAPAAAAAAAAAAAAAAAAAJgCAABkcnMvZG93&#10;bnJldi54bWxQSwUGAAAAAAQABAD1AAAAhwMAAAAA&#10;" filled="f" stroked="f">
                      <v:textbox>
                        <w:txbxContent>
                          <w:p w14:paraId="10AC9363" w14:textId="77777777" w:rsidR="00FE38FB" w:rsidRDefault="00FE38FB" w:rsidP="00FE38FB">
                            <w:pPr>
                              <w:pStyle w:val="NormalWeb"/>
                              <w:spacing w:before="0" w:beforeAutospacing="0" w:after="0" w:afterAutospacing="0"/>
                            </w:pPr>
                            <w:r>
                              <w:rPr>
                                <w:rFonts w:ascii="Arial Narrow" w:hAnsi="Arial Narrow" w:cs="Arial"/>
                                <w:color w:val="000000" w:themeColor="text1"/>
                                <w:kern w:val="24"/>
                                <w:sz w:val="18"/>
                                <w:szCs w:val="18"/>
                              </w:rPr>
                              <w:t>Ctrl vs. E-CVID</w:t>
                            </w:r>
                          </w:p>
                        </w:txbxContent>
                      </v:textbox>
                    </v:rect>
                    <v:rect id="Rectangle 31" o:spid="_x0000_s1051" style="position:absolute;left:31459;top:16051;width:639;height:8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8NsQA&#10;AADbAAAADwAAAGRycy9kb3ducmV2LnhtbESPQWsCMRSE7wX/Q3hCbzVrK0VWo4iw4EnQtYW9PTfP&#10;3cXkZUlSXf+9KRR6HGbmG2a5HqwRN/Khc6xgOslAENdOd9woOJXF2xxEiMgajWNS8KAA69XoZYm5&#10;dnc+0O0YG5EgHHJU0MbY51KGuiWLYeJ64uRdnLcYk/SN1B7vCW6NfM+yT2mx47TQYk/blurr8ccq&#10;KKvvy8zsy/Aw57mvivPX6VAVSr2Oh80CRKQh/of/2jut4GMKv1/SD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fDbEAAAA2wAAAA8AAAAAAAAAAAAAAAAAmAIAAGRycy9k&#10;b3ducmV2LnhtbFBLBQYAAAAABAAEAPUAAACJAwAAAAA=&#10;" fillcolor="#2d96ff" stroked="f" strokeweight="1pt">
                      <v:fill opacity="49087f"/>
                    </v:rect>
                    <v:rect id="Rectangle 32" o:spid="_x0000_s1052" style="position:absolute;left:31630;top:15281;width:7811;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eQk8QA&#10;AADbAAAADwAAAGRycy9kb3ducmV2LnhtbESPQWvCQBSE74X+h+UVvBTd1EIpMRspQjGIII3V8yP7&#10;TEKzb2N2TeK/7wqCx2FmvmGS5Wga0VPnassK3mYRCOLC6ppLBb/77+knCOeRNTaWScGVHCzT56cE&#10;Y20H/qE+96UIEHYxKqi8b2MpXVGRQTezLXHwTrYz6IPsSqk7HALcNHIeRR/SYM1hocKWVhUVf/nF&#10;KBiKXX/cb9dy93rMLJ+z8yo/bJSavIxfCxCeRv8I39uZVvA+h9uX8AN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nkJPEAAAA2wAAAA8AAAAAAAAAAAAAAAAAmAIAAGRycy9k&#10;b3ducmV2LnhtbFBLBQYAAAAABAAEAPUAAACJAwAAAAA=&#10;" filled="f" stroked="f">
                      <v:textbox>
                        <w:txbxContent>
                          <w:p w14:paraId="479F0040" w14:textId="77777777" w:rsidR="00FE38FB" w:rsidRDefault="00FE38FB" w:rsidP="00FE38FB">
                            <w:pPr>
                              <w:pStyle w:val="NormalWeb"/>
                              <w:spacing w:before="0" w:beforeAutospacing="0" w:after="0" w:afterAutospacing="0"/>
                            </w:pPr>
                            <w:r>
                              <w:rPr>
                                <w:rFonts w:ascii="Arial Narrow" w:hAnsi="Arial Narrow" w:cs="Arial"/>
                                <w:color w:val="000000" w:themeColor="text1"/>
                                <w:kern w:val="24"/>
                                <w:sz w:val="18"/>
                                <w:szCs w:val="18"/>
                              </w:rPr>
                              <w:t>noE-CVID vs. E-CVID</w:t>
                            </w:r>
                          </w:p>
                        </w:txbxContent>
                      </v:textbox>
                    </v:rect>
                    <v:shape id="Picture 33" o:spid="_x0000_s1053" type="#_x0000_t75" style="position:absolute;left:31304;top:472;width:9448;height:13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iMwTGAAAA2wAAAA8AAABkcnMvZG93bnJldi54bWxEj0FrwkAUhO+F/oflFXopumkEkdRV2qLB&#10;iwdNoR5fs88kmn0bstsY/fWuIHgcZuYbZjrvTS06al1lWcH7MAJBnFtdcaHgJ1sOJiCcR9ZYWyYF&#10;Z3Iwnz0/TTHR9sQb6ra+EAHCLkEFpfdNIqXLSzLohrYhDt7etgZ9kG0hdYunADe1jKNoLA1WHBZK&#10;bOi7pPy4/TcK0uzyla77v73+jXW6eLtkbr07KPX60n9+gPDU+0f43l5pBaMR3L6EHyBn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KIzBMYAAADbAAAADwAAAAAAAAAAAAAA&#10;AACfAgAAZHJzL2Rvd25yZXYueG1sUEsFBgAAAAAEAAQA9wAAAJIDAAAAAA==&#10;">
                      <v:imagedata r:id="rId17" o:title="" cropbottom="17893f" cropleft="55510f"/>
                      <v:path arrowok="t"/>
                    </v:shape>
                    <v:shape id="Picture 34" o:spid="_x0000_s1054" type="#_x0000_t75" style="position:absolute;left:26810;top:472;width:4971;height:18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LjZrDAAAA2wAAAA8AAABkcnMvZG93bnJldi54bWxEj0uLwjAUhfcD/odwB2YzaKojRatRRJAR&#10;wYWPhctrcm3LNDeliVr//UQQXB7O4+NM562txI0aXzpW0O8lIIi1MyXnCo6HVXcEwgdkg5VjUvAg&#10;D/NZ52OKmXF33tFtH3IRR9hnqKAIoc6k9Logi77nauLoXVxjMUTZ5NI0eI/jtpKDJEmlxZIjocCa&#10;lgXpv/3VRkjQ4+/fNh1ctv3zdpMO/Wmz1Ep9fbaLCYhAbXiHX+21UfAzhOeX+APk7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uNmsMAAADbAAAADwAAAAAAAAAAAAAAAACf&#10;AgAAZHJzL2Rvd25yZXYueG1sUEsFBgAAAAAEAAQA9wAAAI8DAAAAAA==&#10;">
                      <v:imagedata r:id="rId17" o:title="" cropright="60261f"/>
                      <v:path arrowok="t"/>
                    </v:shape>
                  </v:group>
                  <v:rect id="Rectangle 35" o:spid="_x0000_s1055" style="position:absolute;top:19188;width:43440;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4I58QA&#10;AADbAAAADwAAAGRycy9kb3ducmV2LnhtbESPQWvCQBSE7wX/w/IEL6IbL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COfEAAAA2wAAAA8AAAAAAAAAAAAAAAAAmAIAAGRycy9k&#10;b3ducmV2LnhtbFBLBQYAAAAABAAEAPUAAACJAwAAAAA=&#10;" filled="f" stroked="f">
                    <v:textbox>
                      <w:txbxContent>
                        <w:p w14:paraId="39D97570" w14:textId="77777777" w:rsidR="00FE38FB" w:rsidRPr="00211C7C" w:rsidRDefault="00FE38FB" w:rsidP="00FE38FB">
                          <w:pPr>
                            <w:pStyle w:val="NormalWeb"/>
                            <w:spacing w:before="0" w:beforeAutospacing="0" w:after="0" w:afterAutospacing="0"/>
                            <w:jc w:val="both"/>
                            <w:rPr>
                              <w:sz w:val="18"/>
                              <w:szCs w:val="18"/>
                            </w:rPr>
                          </w:pPr>
                          <w:r w:rsidRPr="00B960FD">
                            <w:rPr>
                              <w:rFonts w:ascii="Arial" w:eastAsia="MS Mincho" w:hAnsi="Arial" w:cs="Arial"/>
                              <w:b/>
                              <w:color w:val="000000" w:themeColor="text1"/>
                              <w:kern w:val="24"/>
                              <w:sz w:val="18"/>
                              <w:szCs w:val="18"/>
                            </w:rPr>
                            <w:t>Fig. 3</w:t>
                          </w:r>
                          <w:r w:rsidRPr="00211C7C">
                            <w:rPr>
                              <w:rFonts w:ascii="Arial" w:eastAsia="MS Mincho" w:hAnsi="Arial" w:cs="Arial"/>
                              <w:color w:val="000000" w:themeColor="text1"/>
                              <w:kern w:val="24"/>
                              <w:sz w:val="18"/>
                              <w:szCs w:val="18"/>
                            </w:rPr>
                            <w:t xml:space="preserve">. Macrophages M1 but not M2 show gene set enrichment in the signature of </w:t>
                          </w:r>
                          <w:r>
                            <w:rPr>
                              <w:rFonts w:ascii="Arial" w:eastAsia="MS Mincho" w:hAnsi="Arial" w:cs="Arial"/>
                              <w:color w:val="000000" w:themeColor="text1"/>
                              <w:kern w:val="24"/>
                              <w:sz w:val="18"/>
                              <w:szCs w:val="18"/>
                            </w:rPr>
                            <w:t xml:space="preserve">CVID </w:t>
                          </w:r>
                          <w:r w:rsidRPr="00211C7C">
                            <w:rPr>
                              <w:rFonts w:ascii="Arial" w:eastAsia="MS Mincho" w:hAnsi="Arial" w:cs="Arial"/>
                              <w:color w:val="000000" w:themeColor="text1"/>
                              <w:kern w:val="24"/>
                              <w:sz w:val="18"/>
                              <w:szCs w:val="18"/>
                            </w:rPr>
                            <w:t>enteropathy (E-CVID) compared to controls or no enteropathy CVID (noE-CVID) biopsies. Macrophage signatures used from {17082649}</w:t>
                          </w:r>
                          <w:bookmarkStart w:id="321" w:name="_GoBack"/>
                          <w:bookmarkEnd w:id="321"/>
                          <w:r w:rsidRPr="00211C7C">
                            <w:rPr>
                              <w:rFonts w:ascii="Arial" w:eastAsia="MS Mincho" w:hAnsi="Arial" w:cs="Arial"/>
                              <w:color w:val="000000" w:themeColor="text1"/>
                              <w:kern w:val="24"/>
                              <w:sz w:val="18"/>
                              <w:szCs w:val="18"/>
                            </w:rPr>
                            <w:t>. *p&lt;0.01</w:t>
                          </w:r>
                          <w:r>
                            <w:rPr>
                              <w:rFonts w:ascii="Arial" w:eastAsia="MS Mincho" w:hAnsi="Arial" w:cs="Arial"/>
                              <w:color w:val="000000" w:themeColor="text1"/>
                              <w:kern w:val="24"/>
                              <w:sz w:val="18"/>
                              <w:szCs w:val="18"/>
                            </w:rPr>
                            <w:t>.</w:t>
                          </w:r>
                        </w:p>
                      </w:txbxContent>
                    </v:textbox>
                  </v:rect>
                  <w10:wrap type="square" anchorx="margin" anchory="margin"/>
                </v:group>
              </w:pict>
            </mc:Fallback>
          </mc:AlternateContent>
        </w:r>
      </w:ins>
      <w:r w:rsidR="00222BE9" w:rsidRPr="00C867DC">
        <w:rPr>
          <w:rFonts w:ascii="Arial" w:hAnsi="Arial" w:cs="Arial"/>
          <w:sz w:val="22"/>
          <w:szCs w:val="22"/>
        </w:rPr>
        <w:t xml:space="preserve">Bulk tissue gene expression signature and microbial diversity will be determined in the same specimens. Transcriptomic and </w:t>
      </w:r>
      <w:r w:rsidR="000A52AA" w:rsidRPr="00C867DC">
        <w:rPr>
          <w:rFonts w:ascii="Arial" w:hAnsi="Arial" w:cs="Arial"/>
          <w:sz w:val="22"/>
          <w:szCs w:val="22"/>
        </w:rPr>
        <w:t>transkingdom</w:t>
      </w:r>
      <w:r w:rsidR="00222BE9" w:rsidRPr="00C867DC">
        <w:rPr>
          <w:rFonts w:ascii="Arial" w:hAnsi="Arial" w:cs="Arial"/>
          <w:sz w:val="22"/>
          <w:szCs w:val="22"/>
        </w:rPr>
        <w:t xml:space="preserve"> network analyses will be applied to identify UC-specific types of M</w:t>
      </w:r>
      <w:r w:rsidR="00222BE9" w:rsidRPr="00C867DC">
        <w:rPr>
          <w:rFonts w:ascii="Symbol" w:hAnsi="Symbol" w:cs="Arial"/>
          <w:sz w:val="22"/>
          <w:szCs w:val="22"/>
        </w:rPr>
        <w:t></w:t>
      </w:r>
      <w:r w:rsidR="00222BE9" w:rsidRPr="00C867DC">
        <w:rPr>
          <w:rFonts w:ascii="Arial" w:hAnsi="Arial" w:cs="Arial"/>
          <w:sz w:val="22"/>
          <w:szCs w:val="22"/>
        </w:rPr>
        <w:t xml:space="preserve">s and their transcriptional signatures, and UC-specific </w:t>
      </w:r>
      <w:r w:rsidR="00E26616" w:rsidRPr="00C867DC">
        <w:rPr>
          <w:rFonts w:ascii="Arial" w:hAnsi="Arial" w:cs="Arial"/>
          <w:sz w:val="22"/>
          <w:szCs w:val="22"/>
        </w:rPr>
        <w:t xml:space="preserve">microbial </w:t>
      </w:r>
      <w:r w:rsidR="00222BE9" w:rsidRPr="00C867DC">
        <w:rPr>
          <w:rFonts w:ascii="Arial" w:hAnsi="Arial" w:cs="Arial"/>
          <w:sz w:val="22"/>
          <w:szCs w:val="22"/>
        </w:rPr>
        <w:t xml:space="preserve">pathobionts associated </w:t>
      </w:r>
      <w:r w:rsidR="000A52AA" w:rsidRPr="00C867DC">
        <w:rPr>
          <w:rFonts w:ascii="Arial" w:hAnsi="Arial" w:cs="Arial"/>
          <w:sz w:val="22"/>
          <w:szCs w:val="22"/>
        </w:rPr>
        <w:t>with</w:t>
      </w:r>
      <w:r w:rsidR="00222BE9" w:rsidRPr="00C867DC">
        <w:rPr>
          <w:rFonts w:ascii="Arial" w:hAnsi="Arial" w:cs="Arial"/>
          <w:sz w:val="22"/>
          <w:szCs w:val="22"/>
        </w:rPr>
        <w:t xml:space="preserve"> particular M</w:t>
      </w:r>
      <w:r w:rsidR="00222BE9" w:rsidRPr="00C867DC">
        <w:rPr>
          <w:rFonts w:ascii="Symbol" w:hAnsi="Symbol" w:cs="Arial"/>
          <w:sz w:val="22"/>
          <w:szCs w:val="22"/>
        </w:rPr>
        <w:t></w:t>
      </w:r>
      <w:r w:rsidR="00222BE9" w:rsidRPr="00C867DC">
        <w:rPr>
          <w:rFonts w:ascii="Arial" w:hAnsi="Arial" w:cs="Arial"/>
          <w:sz w:val="22"/>
          <w:szCs w:val="22"/>
        </w:rPr>
        <w:t xml:space="preserve"> subsets</w:t>
      </w:r>
      <w:r w:rsidR="003E50F5" w:rsidRPr="00C867DC">
        <w:rPr>
          <w:rFonts w:ascii="Arial" w:hAnsi="Arial" w:cs="Arial"/>
          <w:sz w:val="22"/>
          <w:szCs w:val="22"/>
        </w:rPr>
        <w:t xml:space="preserve"> with the rational to</w:t>
      </w:r>
      <w:r w:rsidR="00222BE9" w:rsidRPr="00C867DC">
        <w:rPr>
          <w:rFonts w:ascii="Arial" w:hAnsi="Arial" w:cs="Arial"/>
          <w:sz w:val="22"/>
          <w:szCs w:val="22"/>
        </w:rPr>
        <w:t xml:space="preserve"> </w:t>
      </w:r>
      <w:r w:rsidR="003E50F5" w:rsidRPr="00C867DC">
        <w:rPr>
          <w:rFonts w:ascii="Arial" w:hAnsi="Arial" w:cs="Arial"/>
          <w:sz w:val="22"/>
          <w:szCs w:val="22"/>
        </w:rPr>
        <w:t>establish the perioperative M</w:t>
      </w:r>
      <w:r w:rsidR="003E50F5" w:rsidRPr="00C867DC">
        <w:rPr>
          <w:rFonts w:ascii="Symbol" w:hAnsi="Symbol" w:cs="Arial"/>
          <w:sz w:val="22"/>
          <w:szCs w:val="22"/>
        </w:rPr>
        <w:t></w:t>
      </w:r>
      <w:r w:rsidR="003E50F5" w:rsidRPr="00C867DC">
        <w:rPr>
          <w:rFonts w:ascii="Symbol" w:hAnsi="Symbol" w:cs="Arial"/>
          <w:sz w:val="22"/>
          <w:szCs w:val="22"/>
        </w:rPr>
        <w:t></w:t>
      </w:r>
      <w:r w:rsidR="003E50F5" w:rsidRPr="00C867DC">
        <w:rPr>
          <w:rFonts w:ascii="Arial" w:hAnsi="Arial" w:cs="Arial"/>
          <w:sz w:val="22"/>
          <w:szCs w:val="22"/>
        </w:rPr>
        <w:t xml:space="preserve">microbiome transOMIC landscape in patients with refractory UC. </w:t>
      </w:r>
    </w:p>
    <w:p w14:paraId="0CDBEE48" w14:textId="7F99ED2C" w:rsidR="00222BE9" w:rsidRPr="00C867DC" w:rsidRDefault="00222BE9">
      <w:pPr>
        <w:tabs>
          <w:tab w:val="left" w:pos="360"/>
        </w:tabs>
        <w:jc w:val="both"/>
        <w:rPr>
          <w:rFonts w:ascii="Arial" w:hAnsi="Arial" w:cs="Arial"/>
          <w:sz w:val="22"/>
          <w:szCs w:val="22"/>
        </w:rPr>
        <w:pPrChange w:id="322" w:author="Microsoft Office User" w:date="2018-02-12T14:35:00Z">
          <w:pPr>
            <w:ind w:firstLine="360"/>
            <w:jc w:val="both"/>
          </w:pPr>
        </w:pPrChange>
      </w:pPr>
      <w:r w:rsidRPr="00C867DC">
        <w:rPr>
          <w:rFonts w:ascii="Arial" w:hAnsi="Arial" w:cs="Arial"/>
          <w:sz w:val="22"/>
          <w:szCs w:val="22"/>
        </w:rPr>
        <w:t>Because intestinal M</w:t>
      </w:r>
      <w:r w:rsidRPr="00C867DC">
        <w:rPr>
          <w:rFonts w:ascii="Symbol" w:hAnsi="Symbol" w:cs="Arial"/>
          <w:sz w:val="22"/>
          <w:szCs w:val="22"/>
        </w:rPr>
        <w:t></w:t>
      </w:r>
      <w:r w:rsidRPr="00C867DC">
        <w:rPr>
          <w:rFonts w:ascii="Arial" w:hAnsi="Arial" w:cs="Arial"/>
          <w:sz w:val="22"/>
          <w:szCs w:val="22"/>
        </w:rPr>
        <w:t xml:space="preserve">s originate from monocytes, purified blood monocyte subsets will be subjected to a similar analysis to pinpoint the genes, which expression is highly influenced by mucosal </w:t>
      </w:r>
      <w:r w:rsidR="000A52AA" w:rsidRPr="00C867DC">
        <w:rPr>
          <w:rFonts w:ascii="Arial" w:hAnsi="Arial" w:cs="Arial"/>
          <w:sz w:val="22"/>
          <w:szCs w:val="22"/>
        </w:rPr>
        <w:t>microenvironment</w:t>
      </w:r>
      <w:r w:rsidRPr="00C867DC">
        <w:rPr>
          <w:rFonts w:ascii="Arial" w:hAnsi="Arial" w:cs="Arial"/>
          <w:sz w:val="22"/>
          <w:szCs w:val="22"/>
        </w:rPr>
        <w:t>.</w:t>
      </w:r>
    </w:p>
    <w:p w14:paraId="6C50F534" w14:textId="495AF293" w:rsidR="00222BE9" w:rsidRPr="00C867DC" w:rsidRDefault="00222BE9">
      <w:pPr>
        <w:spacing w:after="120"/>
        <w:ind w:firstLine="360"/>
        <w:jc w:val="both"/>
        <w:rPr>
          <w:rFonts w:ascii="Arial" w:hAnsi="Arial" w:cs="Arial"/>
          <w:sz w:val="22"/>
          <w:szCs w:val="22"/>
        </w:rPr>
        <w:pPrChange w:id="323" w:author="Microsoft Office User" w:date="2018-02-12T14:48:00Z">
          <w:pPr>
            <w:ind w:firstLine="360"/>
            <w:jc w:val="both"/>
          </w:pPr>
        </w:pPrChange>
      </w:pPr>
      <w:r w:rsidRPr="00C867DC">
        <w:rPr>
          <w:rFonts w:ascii="Arial" w:hAnsi="Arial" w:cs="Arial"/>
          <w:sz w:val="22"/>
          <w:szCs w:val="22"/>
        </w:rPr>
        <w:t xml:space="preserve">In </w:t>
      </w:r>
      <w:r w:rsidR="00E26616" w:rsidRPr="00C867DC">
        <w:rPr>
          <w:rFonts w:ascii="Arial" w:hAnsi="Arial" w:cs="Arial"/>
          <w:sz w:val="22"/>
          <w:szCs w:val="22"/>
        </w:rPr>
        <w:t xml:space="preserve">the </w:t>
      </w:r>
      <w:r w:rsidRPr="00C867DC">
        <w:rPr>
          <w:rFonts w:ascii="Arial" w:hAnsi="Arial" w:cs="Arial"/>
          <w:sz w:val="22"/>
          <w:szCs w:val="22"/>
        </w:rPr>
        <w:t xml:space="preserve">retrospective study (Aim 2), we will take advantage of our </w:t>
      </w:r>
      <w:ins w:id="324" w:author="Microsoft Office User" w:date="2018-02-12T14:42:00Z">
        <w:r w:rsidR="004F573A" w:rsidRPr="00C867DC">
          <w:rPr>
            <w:rFonts w:ascii="Arial" w:hAnsi="Arial" w:cs="Arial"/>
            <w:sz w:val="22"/>
            <w:szCs w:val="22"/>
          </w:rPr>
          <w:t>frozen</w:t>
        </w:r>
        <w:r w:rsidR="004F573A">
          <w:rPr>
            <w:rFonts w:ascii="Arial" w:hAnsi="Arial" w:cs="Arial"/>
            <w:sz w:val="22"/>
            <w:szCs w:val="22"/>
          </w:rPr>
          <w:t xml:space="preserve"> intestinal tissue </w:t>
        </w:r>
      </w:ins>
      <w:r w:rsidRPr="00C867DC">
        <w:rPr>
          <w:rFonts w:ascii="Arial" w:hAnsi="Arial" w:cs="Arial"/>
          <w:sz w:val="22"/>
          <w:szCs w:val="22"/>
        </w:rPr>
        <w:t>repository</w:t>
      </w:r>
      <w:del w:id="325" w:author="Microsoft Office User" w:date="2018-02-12T14:44:00Z">
        <w:r w:rsidRPr="00C867DC" w:rsidDel="004F573A">
          <w:rPr>
            <w:rFonts w:ascii="Arial" w:hAnsi="Arial" w:cs="Arial"/>
            <w:sz w:val="22"/>
            <w:szCs w:val="22"/>
          </w:rPr>
          <w:delText xml:space="preserve"> </w:delText>
        </w:r>
      </w:del>
      <w:del w:id="326" w:author="Microsoft Office User" w:date="2018-02-12T14:43:00Z">
        <w:r w:rsidRPr="00C867DC" w:rsidDel="004F573A">
          <w:rPr>
            <w:rFonts w:ascii="Arial" w:hAnsi="Arial" w:cs="Arial"/>
            <w:sz w:val="22"/>
            <w:szCs w:val="22"/>
          </w:rPr>
          <w:delText xml:space="preserve">of </w:delText>
        </w:r>
      </w:del>
      <w:del w:id="327" w:author="Microsoft Office User" w:date="2018-02-12T14:42:00Z">
        <w:r w:rsidRPr="00C867DC" w:rsidDel="004F573A">
          <w:rPr>
            <w:rFonts w:ascii="Arial" w:hAnsi="Arial" w:cs="Arial"/>
            <w:sz w:val="22"/>
            <w:szCs w:val="22"/>
          </w:rPr>
          <w:delText xml:space="preserve">frozen </w:delText>
        </w:r>
      </w:del>
      <w:del w:id="328" w:author="Microsoft Office User" w:date="2018-02-12T14:43:00Z">
        <w:r w:rsidRPr="00C867DC" w:rsidDel="004F573A">
          <w:rPr>
            <w:rFonts w:ascii="Arial" w:hAnsi="Arial" w:cs="Arial"/>
            <w:sz w:val="22"/>
            <w:szCs w:val="22"/>
          </w:rPr>
          <w:delText xml:space="preserve">large and small bowel mucosal specimens </w:delText>
        </w:r>
      </w:del>
      <w:del w:id="329" w:author="Microsoft Office User" w:date="2018-02-12T14:44:00Z">
        <w:r w:rsidRPr="00C867DC" w:rsidDel="004F573A">
          <w:rPr>
            <w:rFonts w:ascii="Arial" w:hAnsi="Arial" w:cs="Arial"/>
            <w:sz w:val="22"/>
            <w:szCs w:val="22"/>
          </w:rPr>
          <w:delText>from patients with UC/IPAA collected at the time of surgery</w:delText>
        </w:r>
      </w:del>
      <w:r w:rsidR="00146328" w:rsidRPr="00C867DC">
        <w:rPr>
          <w:rFonts w:ascii="Arial" w:hAnsi="Arial" w:cs="Arial"/>
          <w:sz w:val="22"/>
          <w:szCs w:val="22"/>
        </w:rPr>
        <w:t>,</w:t>
      </w:r>
      <w:r w:rsidRPr="00C867DC">
        <w:rPr>
          <w:rFonts w:ascii="Arial" w:hAnsi="Arial" w:cs="Arial"/>
          <w:sz w:val="22"/>
          <w:szCs w:val="22"/>
        </w:rPr>
        <w:t xml:space="preserve"> </w:t>
      </w:r>
      <w:r w:rsidR="00146328" w:rsidRPr="00C867DC">
        <w:rPr>
          <w:rFonts w:ascii="Arial" w:hAnsi="Arial" w:cs="Arial"/>
          <w:sz w:val="22"/>
          <w:szCs w:val="22"/>
        </w:rPr>
        <w:t xml:space="preserve">which at the time of submission contained </w:t>
      </w:r>
      <w:ins w:id="330" w:author="Microsoft Office User" w:date="2018-02-12T14:44:00Z">
        <w:r w:rsidR="004F573A">
          <w:rPr>
            <w:rFonts w:ascii="Arial" w:hAnsi="Arial" w:cs="Arial"/>
            <w:sz w:val="22"/>
            <w:szCs w:val="22"/>
          </w:rPr>
          <w:t xml:space="preserve">mucosal samples from </w:t>
        </w:r>
      </w:ins>
      <w:r w:rsidR="00146328" w:rsidRPr="00C867DC">
        <w:rPr>
          <w:rFonts w:ascii="Arial" w:hAnsi="Arial" w:cs="Arial"/>
          <w:sz w:val="22"/>
          <w:szCs w:val="22"/>
        </w:rPr>
        <w:t>96 patients</w:t>
      </w:r>
      <w:r w:rsidR="00F0241C" w:rsidRPr="00C867DC">
        <w:rPr>
          <w:rFonts w:ascii="Arial" w:hAnsi="Arial" w:cs="Arial"/>
          <w:sz w:val="22"/>
          <w:szCs w:val="22"/>
        </w:rPr>
        <w:t xml:space="preserve"> </w:t>
      </w:r>
      <w:ins w:id="331" w:author="Microsoft Office User" w:date="2018-02-12T14:44:00Z">
        <w:r w:rsidR="004F573A">
          <w:rPr>
            <w:rFonts w:ascii="Arial" w:hAnsi="Arial" w:cs="Arial"/>
            <w:sz w:val="22"/>
            <w:szCs w:val="22"/>
          </w:rPr>
          <w:t>with UC/IPAA</w:t>
        </w:r>
      </w:ins>
      <w:del w:id="332" w:author="Microsoft Office User" w:date="2018-02-12T14:44:00Z">
        <w:r w:rsidR="00F0241C" w:rsidRPr="00C867DC" w:rsidDel="004F573A">
          <w:rPr>
            <w:rFonts w:ascii="Arial" w:hAnsi="Arial" w:cs="Arial"/>
            <w:sz w:val="22"/>
            <w:szCs w:val="22"/>
          </w:rPr>
          <w:delText>(</w:delText>
        </w:r>
      </w:del>
      <w:ins w:id="333" w:author="Microsoft Office User" w:date="2018-02-12T14:44:00Z">
        <w:r w:rsidR="004F573A">
          <w:rPr>
            <w:rFonts w:ascii="Arial" w:hAnsi="Arial" w:cs="Arial"/>
            <w:sz w:val="22"/>
            <w:szCs w:val="22"/>
          </w:rPr>
          <w:t xml:space="preserve"> </w:t>
        </w:r>
      </w:ins>
      <w:r w:rsidR="00F0241C" w:rsidRPr="00C867DC">
        <w:rPr>
          <w:rFonts w:ascii="Arial" w:hAnsi="Arial" w:cs="Arial"/>
          <w:sz w:val="22"/>
          <w:szCs w:val="22"/>
        </w:rPr>
        <w:t>collected since 2009</w:t>
      </w:r>
      <w:del w:id="334" w:author="Microsoft Office User" w:date="2018-02-12T14:44:00Z">
        <w:r w:rsidR="00F0241C" w:rsidRPr="00C867DC" w:rsidDel="004F573A">
          <w:rPr>
            <w:rFonts w:ascii="Arial" w:hAnsi="Arial" w:cs="Arial"/>
            <w:sz w:val="22"/>
            <w:szCs w:val="22"/>
          </w:rPr>
          <w:delText>)</w:delText>
        </w:r>
      </w:del>
      <w:r w:rsidR="00146328" w:rsidRPr="00C867DC">
        <w:rPr>
          <w:rFonts w:ascii="Arial" w:hAnsi="Arial" w:cs="Arial"/>
          <w:sz w:val="22"/>
          <w:szCs w:val="22"/>
        </w:rPr>
        <w:t xml:space="preserve">, 53 of </w:t>
      </w:r>
      <w:r w:rsidR="0096539D" w:rsidRPr="00C867DC">
        <w:rPr>
          <w:rFonts w:ascii="Arial" w:hAnsi="Arial" w:cs="Arial"/>
          <w:sz w:val="22"/>
          <w:szCs w:val="22"/>
        </w:rPr>
        <w:t xml:space="preserve">them </w:t>
      </w:r>
      <w:r w:rsidR="00146328" w:rsidRPr="00C867DC">
        <w:rPr>
          <w:rFonts w:ascii="Arial" w:hAnsi="Arial" w:cs="Arial"/>
          <w:sz w:val="22"/>
          <w:szCs w:val="22"/>
        </w:rPr>
        <w:t xml:space="preserve">had at least one </w:t>
      </w:r>
      <w:r w:rsidR="0096539D" w:rsidRPr="00C867DC">
        <w:rPr>
          <w:rFonts w:ascii="Arial" w:hAnsi="Arial" w:cs="Arial"/>
          <w:sz w:val="22"/>
          <w:szCs w:val="22"/>
        </w:rPr>
        <w:t>episode</w:t>
      </w:r>
      <w:r w:rsidR="00146328" w:rsidRPr="00C867DC">
        <w:rPr>
          <w:rFonts w:ascii="Arial" w:hAnsi="Arial" w:cs="Arial"/>
          <w:sz w:val="22"/>
          <w:szCs w:val="22"/>
        </w:rPr>
        <w:t xml:space="preserve"> of pouchitis</w:t>
      </w:r>
      <w:r w:rsidRPr="00C867DC">
        <w:rPr>
          <w:rFonts w:ascii="Arial" w:hAnsi="Arial" w:cs="Arial"/>
          <w:sz w:val="22"/>
          <w:szCs w:val="22"/>
        </w:rPr>
        <w:t xml:space="preserve">. </w:t>
      </w:r>
      <w:ins w:id="335" w:author="Microsoft Office User" w:date="2018-02-12T14:45:00Z">
        <w:r w:rsidR="004F573A">
          <w:rPr>
            <w:rFonts w:ascii="Arial" w:hAnsi="Arial" w:cs="Arial"/>
            <w:sz w:val="22"/>
            <w:szCs w:val="22"/>
          </w:rPr>
          <w:t xml:space="preserve">We will isolate </w:t>
        </w:r>
      </w:ins>
      <w:del w:id="336" w:author="Microsoft Office User" w:date="2018-02-12T14:45:00Z">
        <w:r w:rsidRPr="00C867DC" w:rsidDel="004F573A">
          <w:rPr>
            <w:rFonts w:ascii="Arial" w:hAnsi="Arial" w:cs="Arial"/>
            <w:sz w:val="22"/>
            <w:szCs w:val="22"/>
          </w:rPr>
          <w:delText>H</w:delText>
        </w:r>
      </w:del>
      <w:ins w:id="337" w:author="Microsoft Office User" w:date="2018-02-12T14:45:00Z">
        <w:r w:rsidR="004F573A">
          <w:rPr>
            <w:rFonts w:ascii="Arial" w:hAnsi="Arial" w:cs="Arial"/>
            <w:sz w:val="22"/>
            <w:szCs w:val="22"/>
          </w:rPr>
          <w:t>h</w:t>
        </w:r>
      </w:ins>
      <w:r w:rsidRPr="00C867DC">
        <w:rPr>
          <w:rFonts w:ascii="Arial" w:hAnsi="Arial" w:cs="Arial"/>
          <w:sz w:val="22"/>
          <w:szCs w:val="22"/>
        </w:rPr>
        <w:t xml:space="preserve">ost and microbial RNA </w:t>
      </w:r>
      <w:del w:id="338" w:author="Microsoft Office User" w:date="2018-02-12T14:45:00Z">
        <w:r w:rsidRPr="00C867DC" w:rsidDel="004F573A">
          <w:rPr>
            <w:rFonts w:ascii="Arial" w:hAnsi="Arial" w:cs="Arial"/>
            <w:sz w:val="22"/>
            <w:szCs w:val="22"/>
          </w:rPr>
          <w:delText xml:space="preserve">will be isolated </w:delText>
        </w:r>
      </w:del>
      <w:r w:rsidRPr="00C867DC">
        <w:rPr>
          <w:rFonts w:ascii="Arial" w:hAnsi="Arial" w:cs="Arial"/>
          <w:sz w:val="22"/>
          <w:szCs w:val="22"/>
        </w:rPr>
        <w:t xml:space="preserve">from </w:t>
      </w:r>
      <w:del w:id="339" w:author="Microsoft Office User" w:date="2018-02-12T14:40:00Z">
        <w:r w:rsidRPr="00C867DC" w:rsidDel="004F573A">
          <w:rPr>
            <w:rFonts w:ascii="Arial" w:hAnsi="Arial" w:cs="Arial"/>
            <w:sz w:val="22"/>
            <w:szCs w:val="22"/>
          </w:rPr>
          <w:delText xml:space="preserve">those </w:delText>
        </w:r>
      </w:del>
      <w:ins w:id="340" w:author="Microsoft Office User" w:date="2018-02-12T14:40:00Z">
        <w:r w:rsidR="004F573A" w:rsidRPr="00C867DC">
          <w:rPr>
            <w:rFonts w:ascii="Arial" w:hAnsi="Arial" w:cs="Arial"/>
            <w:sz w:val="22"/>
            <w:szCs w:val="22"/>
          </w:rPr>
          <w:t>th</w:t>
        </w:r>
        <w:r w:rsidR="004F573A">
          <w:rPr>
            <w:rFonts w:ascii="Arial" w:hAnsi="Arial" w:cs="Arial"/>
            <w:sz w:val="22"/>
            <w:szCs w:val="22"/>
          </w:rPr>
          <w:t>e</w:t>
        </w:r>
        <w:r w:rsidR="004F573A" w:rsidRPr="00C867DC">
          <w:rPr>
            <w:rFonts w:ascii="Arial" w:hAnsi="Arial" w:cs="Arial"/>
            <w:sz w:val="22"/>
            <w:szCs w:val="22"/>
          </w:rPr>
          <w:t xml:space="preserve">se </w:t>
        </w:r>
      </w:ins>
      <w:r w:rsidRPr="00C867DC">
        <w:rPr>
          <w:rFonts w:ascii="Arial" w:hAnsi="Arial" w:cs="Arial"/>
          <w:sz w:val="22"/>
          <w:szCs w:val="22"/>
        </w:rPr>
        <w:t>specimens to determine tissue gene expression signatures and microbial diversity</w:t>
      </w:r>
      <w:del w:id="341" w:author="Microsoft Office User" w:date="2018-02-12T14:41:00Z">
        <w:r w:rsidRPr="00C867DC" w:rsidDel="004F573A">
          <w:rPr>
            <w:rFonts w:ascii="Arial" w:hAnsi="Arial" w:cs="Arial"/>
            <w:sz w:val="22"/>
            <w:szCs w:val="22"/>
          </w:rPr>
          <w:delText xml:space="preserve">. </w:delText>
        </w:r>
        <w:r w:rsidR="0047049B" w:rsidRPr="00C867DC" w:rsidDel="004F573A">
          <w:rPr>
            <w:rFonts w:ascii="Arial" w:hAnsi="Arial" w:cs="Arial"/>
            <w:sz w:val="22"/>
            <w:szCs w:val="22"/>
          </w:rPr>
          <w:delText xml:space="preserve">We will analyze </w:delText>
        </w:r>
      </w:del>
      <w:del w:id="342" w:author="Microsoft Office User" w:date="2018-02-12T14:40:00Z">
        <w:r w:rsidR="0047049B" w:rsidRPr="00C867DC" w:rsidDel="004F573A">
          <w:rPr>
            <w:rFonts w:ascii="Arial" w:hAnsi="Arial" w:cs="Arial"/>
            <w:sz w:val="22"/>
            <w:szCs w:val="22"/>
          </w:rPr>
          <w:delText xml:space="preserve">microbiome </w:delText>
        </w:r>
      </w:del>
      <w:del w:id="343" w:author="Microsoft Office User" w:date="2018-02-12T14:41:00Z">
        <w:r w:rsidR="0047049B" w:rsidRPr="00C867DC" w:rsidDel="004F573A">
          <w:rPr>
            <w:rFonts w:ascii="Arial" w:hAnsi="Arial" w:cs="Arial"/>
            <w:sz w:val="22"/>
            <w:szCs w:val="22"/>
          </w:rPr>
          <w:delText xml:space="preserve">and </w:delText>
        </w:r>
      </w:del>
      <w:del w:id="344" w:author="Microsoft Office User" w:date="2018-02-12T14:47:00Z">
        <w:r w:rsidR="0047049B" w:rsidRPr="00C867DC" w:rsidDel="009836F0">
          <w:rPr>
            <w:rFonts w:ascii="Arial" w:hAnsi="Arial" w:cs="Arial"/>
            <w:sz w:val="22"/>
            <w:szCs w:val="22"/>
          </w:rPr>
          <w:delText xml:space="preserve">host transcriptome </w:delText>
        </w:r>
      </w:del>
      <w:ins w:id="345" w:author="Microsoft Office User" w:date="2018-02-12T14:40:00Z">
        <w:r w:rsidR="004F573A" w:rsidRPr="00C867DC">
          <w:rPr>
            <w:rFonts w:ascii="Arial" w:hAnsi="Arial" w:cs="Arial"/>
            <w:sz w:val="22"/>
            <w:szCs w:val="22"/>
          </w:rPr>
          <w:t xml:space="preserve"> </w:t>
        </w:r>
      </w:ins>
      <w:del w:id="346" w:author="Microsoft Office User" w:date="2018-02-12T14:41:00Z">
        <w:r w:rsidR="0047049B" w:rsidRPr="00C867DC" w:rsidDel="004F573A">
          <w:rPr>
            <w:rFonts w:ascii="Arial" w:hAnsi="Arial" w:cs="Arial"/>
            <w:sz w:val="22"/>
            <w:szCs w:val="22"/>
          </w:rPr>
          <w:delText>in samples from these patients</w:delText>
        </w:r>
      </w:del>
      <w:ins w:id="347" w:author="Microsoft Office User" w:date="2018-02-12T14:46:00Z">
        <w:r w:rsidR="004F573A">
          <w:rPr>
            <w:rFonts w:ascii="Arial" w:hAnsi="Arial" w:cs="Arial"/>
            <w:sz w:val="22"/>
            <w:szCs w:val="22"/>
          </w:rPr>
          <w:t>and develop</w:t>
        </w:r>
      </w:ins>
      <w:del w:id="348" w:author="Microsoft Office User" w:date="2018-02-12T14:46:00Z">
        <w:r w:rsidR="0047049B" w:rsidRPr="00C867DC" w:rsidDel="004F573A">
          <w:rPr>
            <w:rFonts w:ascii="Arial" w:hAnsi="Arial" w:cs="Arial"/>
            <w:sz w:val="22"/>
            <w:szCs w:val="22"/>
          </w:rPr>
          <w:delText xml:space="preserve"> and</w:delText>
        </w:r>
      </w:del>
      <w:r w:rsidR="0047049B" w:rsidRPr="00C867DC">
        <w:rPr>
          <w:rFonts w:ascii="Arial" w:hAnsi="Arial" w:cs="Arial"/>
          <w:sz w:val="22"/>
          <w:szCs w:val="22"/>
        </w:rPr>
        <w:t xml:space="preserve"> </w:t>
      </w:r>
      <w:del w:id="349" w:author="Microsoft Office User" w:date="2018-02-12T14:41:00Z">
        <w:r w:rsidR="0047049B" w:rsidRPr="00C867DC" w:rsidDel="004F573A">
          <w:rPr>
            <w:rFonts w:ascii="Arial" w:hAnsi="Arial" w:cs="Arial"/>
            <w:sz w:val="22"/>
            <w:szCs w:val="22"/>
          </w:rPr>
          <w:delText xml:space="preserve">develop </w:delText>
        </w:r>
      </w:del>
      <w:r w:rsidR="0047049B" w:rsidRPr="00C867DC">
        <w:rPr>
          <w:rFonts w:ascii="Arial" w:hAnsi="Arial" w:cs="Arial"/>
          <w:sz w:val="22"/>
          <w:szCs w:val="22"/>
        </w:rPr>
        <w:t xml:space="preserve">diagnostic classifiers </w:t>
      </w:r>
      <w:r w:rsidR="00403255" w:rsidRPr="00C867DC">
        <w:rPr>
          <w:rFonts w:ascii="Arial" w:hAnsi="Arial"/>
          <w:sz w:val="22"/>
          <w:szCs w:val="22"/>
        </w:rPr>
        <w:t>focused on a) UC-specific M</w:t>
      </w:r>
      <w:r w:rsidR="00403255" w:rsidRPr="00C867DC">
        <w:rPr>
          <w:rFonts w:ascii="Symbol" w:hAnsi="Symbol"/>
          <w:sz w:val="22"/>
          <w:szCs w:val="22"/>
        </w:rPr>
        <w:t></w:t>
      </w:r>
      <w:r w:rsidR="00403255" w:rsidRPr="00C867DC">
        <w:rPr>
          <w:rFonts w:ascii="Arial" w:hAnsi="Arial"/>
          <w:sz w:val="22"/>
          <w:szCs w:val="22"/>
        </w:rPr>
        <w:t>/microbiome tranOMIC signatures established in Aim 1, and b) host/microbiome transOMIC classifiers using unbiased analyses for prediction of pouchitis in patients with UC/IPAA.</w:t>
      </w:r>
    </w:p>
    <w:p w14:paraId="4AE69339" w14:textId="2A40E3F1" w:rsidR="00B960FD" w:rsidRPr="00C867DC" w:rsidRDefault="00222BE9" w:rsidP="00B960FD">
      <w:pPr>
        <w:ind w:right="-360"/>
        <w:jc w:val="both"/>
        <w:rPr>
          <w:rFonts w:ascii="Arial" w:hAnsi="Arial" w:cs="Arial"/>
          <w:sz w:val="22"/>
          <w:szCs w:val="22"/>
        </w:rPr>
      </w:pPr>
      <w:r w:rsidRPr="00C867DC">
        <w:rPr>
          <w:rFonts w:ascii="Arial" w:hAnsi="Arial" w:cs="Arial"/>
          <w:sz w:val="22"/>
          <w:szCs w:val="22"/>
        </w:rPr>
        <w:t>C.2. PRELIMINARY DATA</w:t>
      </w:r>
    </w:p>
    <w:p w14:paraId="20E720DA" w14:textId="3C2C873D" w:rsidR="00222BE9" w:rsidRPr="00C867DC" w:rsidRDefault="00222BE9">
      <w:pPr>
        <w:spacing w:after="120"/>
        <w:jc w:val="both"/>
        <w:rPr>
          <w:rFonts w:ascii="Arial" w:hAnsi="Arial" w:cs="Arial"/>
          <w:b/>
          <w:sz w:val="22"/>
          <w:szCs w:val="22"/>
        </w:rPr>
        <w:pPrChange w:id="350" w:author="Microsoft Office User" w:date="2018-02-12T15:20:00Z">
          <w:pPr>
            <w:ind w:right="-360"/>
            <w:jc w:val="both"/>
          </w:pPr>
        </w:pPrChange>
      </w:pPr>
      <w:r w:rsidRPr="00C867DC">
        <w:rPr>
          <w:rFonts w:ascii="Arial" w:hAnsi="Arial" w:cs="Arial"/>
          <w:b/>
          <w:i/>
          <w:sz w:val="22"/>
          <w:szCs w:val="22"/>
        </w:rPr>
        <w:t>C.2.1. Establishing the diversity of mucosal myeloid cells in the human large intestine.</w:t>
      </w:r>
      <w:r w:rsidRPr="00C867DC">
        <w:rPr>
          <w:rFonts w:ascii="Arial" w:hAnsi="Arial" w:cs="Arial"/>
          <w:sz w:val="22"/>
          <w:szCs w:val="22"/>
        </w:rPr>
        <w:t xml:space="preserve"> We have established the </w:t>
      </w:r>
      <w:r w:rsidR="00431BFC" w:rsidRPr="00C867DC">
        <w:rPr>
          <w:rFonts w:ascii="Arial" w:hAnsi="Arial" w:cs="Arial"/>
          <w:sz w:val="22"/>
          <w:szCs w:val="22"/>
        </w:rPr>
        <w:t>heterogeneity</w:t>
      </w:r>
      <w:r w:rsidR="00E019EC">
        <w:rPr>
          <w:rFonts w:ascii="Arial" w:hAnsi="Arial" w:cs="Arial"/>
          <w:sz w:val="22"/>
          <w:szCs w:val="22"/>
        </w:rPr>
        <w:t xml:space="preserve"> of mouse</w:t>
      </w:r>
      <w:r w:rsidR="00DC3783">
        <w:rPr>
          <w:rFonts w:ascii="Arial" w:hAnsi="Arial" w:cs="Arial"/>
          <w:sz w:val="22"/>
          <w:szCs w:val="22"/>
        </w:rPr>
        <w:t xml:space="preserve"> </w:t>
      </w:r>
      <w:r w:rsidRPr="00C867DC">
        <w:rPr>
          <w:rFonts w:ascii="Arial" w:hAnsi="Arial" w:cs="Arial"/>
          <w:sz w:val="22"/>
          <w:szCs w:val="22"/>
        </w:rPr>
        <w:t>mononuclear phagocytes (MPs)</w:t>
      </w:r>
      <w:r w:rsidR="00DC3783">
        <w:rPr>
          <w:rFonts w:ascii="Arial" w:hAnsi="Arial" w:cs="Arial"/>
          <w:sz w:val="22"/>
          <w:szCs w:val="22"/>
        </w:rPr>
        <w:t xml:space="preserve"> – </w:t>
      </w:r>
      <w:r w:rsidRPr="00C867DC">
        <w:rPr>
          <w:rFonts w:ascii="Arial" w:hAnsi="Arial" w:cs="Arial"/>
          <w:sz w:val="22"/>
          <w:szCs w:val="22"/>
        </w:rPr>
        <w:t>dendritic cells (DCs) and M</w:t>
      </w:r>
      <w:r w:rsidRPr="00C867DC">
        <w:rPr>
          <w:rFonts w:ascii="Symbol" w:hAnsi="Symbol" w:cs="Arial"/>
          <w:sz w:val="22"/>
          <w:szCs w:val="22"/>
        </w:rPr>
        <w:t></w:t>
      </w:r>
      <w:r w:rsidRPr="00C867DC">
        <w:rPr>
          <w:rFonts w:ascii="Arial" w:hAnsi="Arial" w:cs="Arial"/>
          <w:sz w:val="22"/>
          <w:szCs w:val="22"/>
        </w:rPr>
        <w:t>s</w:t>
      </w:r>
      <w:r w:rsidR="00DC3783">
        <w:rPr>
          <w:rFonts w:ascii="Arial" w:hAnsi="Arial" w:cs="Arial"/>
          <w:sz w:val="22"/>
          <w:szCs w:val="22"/>
        </w:rPr>
        <w:t xml:space="preserve"> –</w:t>
      </w:r>
      <w:r w:rsidRPr="00C867DC">
        <w:rPr>
          <w:rFonts w:ascii="Arial" w:hAnsi="Arial" w:cs="Arial"/>
          <w:sz w:val="22"/>
          <w:szCs w:val="22"/>
        </w:rPr>
        <w:t xml:space="preserve"> in the normal and inflamed </w:t>
      </w:r>
      <w:r w:rsidR="001E7AC8">
        <w:rPr>
          <w:rFonts w:ascii="Arial" w:hAnsi="Arial" w:cs="Arial"/>
          <w:sz w:val="22"/>
          <w:szCs w:val="22"/>
        </w:rPr>
        <w:t>mouse intestine</w:t>
      </w:r>
      <w:r w:rsidRPr="00C867DC">
        <w:rPr>
          <w:rFonts w:ascii="Arial" w:hAnsi="Arial" w:cs="Arial"/>
          <w:sz w:val="22"/>
          <w:szCs w:val="22"/>
        </w:rPr>
        <w:t xml:space="preserve"> (</w:t>
      </w:r>
      <w:r w:rsidR="001E7AC8" w:rsidRPr="001E7AC8">
        <w:rPr>
          <w:rFonts w:ascii="Arial" w:hAnsi="Arial" w:cs="Arial"/>
          <w:sz w:val="22"/>
          <w:szCs w:val="22"/>
          <w:highlight w:val="magenta"/>
        </w:rPr>
        <w:t>ref.,</w:t>
      </w:r>
      <w:r w:rsidR="001E7AC8">
        <w:rPr>
          <w:rFonts w:ascii="Arial" w:hAnsi="Arial" w:cs="Arial"/>
          <w:sz w:val="22"/>
          <w:szCs w:val="22"/>
        </w:rPr>
        <w:t xml:space="preserve"> manuscript in preparation</w:t>
      </w:r>
      <w:r w:rsidRPr="00C867DC">
        <w:rPr>
          <w:rFonts w:ascii="Arial" w:hAnsi="Arial" w:cs="Arial"/>
          <w:sz w:val="22"/>
          <w:szCs w:val="22"/>
        </w:rPr>
        <w:t>). This was achieved by combining several techniques: multi-color FACS analysis and FACS-based cell subset is</w:t>
      </w:r>
      <w:r w:rsidR="00431BFC" w:rsidRPr="00C867DC">
        <w:rPr>
          <w:rFonts w:ascii="Arial" w:hAnsi="Arial" w:cs="Arial"/>
          <w:sz w:val="22"/>
          <w:szCs w:val="22"/>
        </w:rPr>
        <w:t>o</w:t>
      </w:r>
      <w:r w:rsidRPr="00C867DC">
        <w:rPr>
          <w:rFonts w:ascii="Arial" w:hAnsi="Arial" w:cs="Arial"/>
          <w:sz w:val="22"/>
          <w:szCs w:val="22"/>
        </w:rPr>
        <w:t>lation followed by transcriptional profiling. We have applied a similar approach to characterize human myeloid cells and were able to identify human analogues of DC1, DC2, M</w:t>
      </w:r>
      <w:r w:rsidRPr="00C867DC">
        <w:rPr>
          <w:rFonts w:ascii="Symbol" w:hAnsi="Symbol" w:cs="Arial"/>
          <w:sz w:val="22"/>
          <w:szCs w:val="22"/>
        </w:rPr>
        <w:t></w:t>
      </w:r>
      <w:r w:rsidRPr="00C867DC">
        <w:rPr>
          <w:rFonts w:ascii="Symbol" w:hAnsi="Symbol" w:cs="Arial"/>
          <w:sz w:val="22"/>
          <w:szCs w:val="22"/>
        </w:rPr>
        <w:t></w:t>
      </w:r>
      <w:r w:rsidRPr="00C867DC">
        <w:rPr>
          <w:rFonts w:ascii="Arial" w:hAnsi="Arial" w:cs="Arial"/>
          <w:sz w:val="22"/>
          <w:szCs w:val="22"/>
        </w:rPr>
        <w:t>subsets, as well as polymorphonuclear leukocyte (PMNs) and other cell types (</w:t>
      </w:r>
      <w:r w:rsidRPr="00C867DC">
        <w:rPr>
          <w:rFonts w:ascii="Arial" w:hAnsi="Arial" w:cs="Arial"/>
          <w:b/>
          <w:i/>
          <w:sz w:val="22"/>
          <w:szCs w:val="22"/>
        </w:rPr>
        <w:t>Fig. 2</w:t>
      </w:r>
      <w:r w:rsidRPr="00C867DC">
        <w:rPr>
          <w:rFonts w:ascii="Arial" w:hAnsi="Arial" w:cs="Arial"/>
          <w:sz w:val="22"/>
          <w:szCs w:val="22"/>
        </w:rPr>
        <w:t xml:space="preserve">). </w:t>
      </w:r>
      <w:r w:rsidR="00CC425B" w:rsidRPr="00C867DC">
        <w:rPr>
          <w:rFonts w:ascii="Arial" w:hAnsi="Arial" w:cs="Arial"/>
          <w:sz w:val="22"/>
          <w:szCs w:val="22"/>
        </w:rPr>
        <w:t>We have capacity to perform a similar analysis of blood leukocytes (data not shown).</w:t>
      </w:r>
      <w:r w:rsidRPr="00C867DC">
        <w:rPr>
          <w:rFonts w:ascii="Arial" w:hAnsi="Arial"/>
          <w:sz w:val="22"/>
          <w:szCs w:val="22"/>
        </w:rPr>
        <w:t xml:space="preserve"> </w:t>
      </w:r>
    </w:p>
    <w:p w14:paraId="48793CED" w14:textId="5013ABF8" w:rsidR="007C6B12" w:rsidRPr="00C867DC" w:rsidRDefault="00FE38FB" w:rsidP="0087596A">
      <w:pPr>
        <w:tabs>
          <w:tab w:val="left" w:pos="1260"/>
        </w:tabs>
        <w:jc w:val="both"/>
        <w:rPr>
          <w:rFonts w:ascii="Arial" w:hAnsi="Arial"/>
          <w:sz w:val="22"/>
          <w:szCs w:val="22"/>
        </w:rPr>
      </w:pPr>
      <w:r>
        <w:rPr>
          <w:rFonts w:ascii="Arial" w:hAnsi="Arial" w:cs="Arial"/>
          <w:noProof/>
          <w:sz w:val="22"/>
          <w:szCs w:val="22"/>
          <w:lang w:eastAsia="zh-CN"/>
        </w:rPr>
        <mc:AlternateContent>
          <mc:Choice Requires="wpg">
            <w:drawing>
              <wp:anchor distT="0" distB="0" distL="114300" distR="114300" simplePos="0" relativeHeight="251699200" behindDoc="0" locked="0" layoutInCell="1" allowOverlap="1" wp14:anchorId="771452D3" wp14:editId="27B678BD">
                <wp:simplePos x="0" y="0"/>
                <wp:positionH relativeFrom="column">
                  <wp:posOffset>27500</wp:posOffset>
                </wp:positionH>
                <wp:positionV relativeFrom="paragraph">
                  <wp:posOffset>239786</wp:posOffset>
                </wp:positionV>
                <wp:extent cx="3578860" cy="3883660"/>
                <wp:effectExtent l="0" t="0" r="2540" b="2540"/>
                <wp:wrapSquare wrapText="bothSides"/>
                <wp:docPr id="44" name="Group 44"/>
                <wp:cNvGraphicFramePr/>
                <a:graphic xmlns:a="http://schemas.openxmlformats.org/drawingml/2006/main">
                  <a:graphicData uri="http://schemas.microsoft.com/office/word/2010/wordprocessingGroup">
                    <wpg:wgp>
                      <wpg:cNvGrpSpPr/>
                      <wpg:grpSpPr>
                        <a:xfrm>
                          <a:off x="0" y="0"/>
                          <a:ext cx="3578860" cy="3883660"/>
                          <a:chOff x="0" y="0"/>
                          <a:chExt cx="3580489" cy="3885031"/>
                        </a:xfrm>
                      </wpg:grpSpPr>
                      <wpg:grpSp>
                        <wpg:cNvPr id="42" name="Group 42"/>
                        <wpg:cNvGrpSpPr/>
                        <wpg:grpSpPr>
                          <a:xfrm>
                            <a:off x="0" y="0"/>
                            <a:ext cx="3580489" cy="3885031"/>
                            <a:chOff x="0" y="0"/>
                            <a:chExt cx="3580489" cy="3885668"/>
                          </a:xfrm>
                        </wpg:grpSpPr>
                        <wpg:grpSp>
                          <wpg:cNvPr id="15" name="Group 15"/>
                          <wpg:cNvGrpSpPr/>
                          <wpg:grpSpPr>
                            <a:xfrm>
                              <a:off x="0" y="15631"/>
                              <a:ext cx="2051685" cy="2275205"/>
                              <a:chOff x="0" y="0"/>
                              <a:chExt cx="2051685" cy="2275205"/>
                            </a:xfrm>
                          </wpg:grpSpPr>
                          <pic:pic xmlns:pic="http://schemas.openxmlformats.org/drawingml/2006/picture">
                            <pic:nvPicPr>
                              <pic:cNvPr id="36" name="Picture 36"/>
                              <pic:cNvPicPr>
                                <a:picLocks noChangeAspect="1"/>
                              </pic:cNvPicPr>
                            </pic:nvPicPr>
                            <pic:blipFill rotWithShape="1">
                              <a:blip r:embed="rId18"/>
                              <a:srcRect l="21513" t="12261" r="32961" b="6491"/>
                              <a:stretch/>
                            </pic:blipFill>
                            <pic:spPr>
                              <a:xfrm>
                                <a:off x="0" y="0"/>
                                <a:ext cx="2051685" cy="2275205"/>
                              </a:xfrm>
                              <a:prstGeom prst="rect">
                                <a:avLst/>
                              </a:prstGeom>
                            </pic:spPr>
                          </pic:pic>
                          <wps:wsp>
                            <wps:cNvPr id="37" name="TextBox 13"/>
                            <wps:cNvSpPr txBox="1"/>
                            <wps:spPr>
                              <a:xfrm>
                                <a:off x="468923" y="922218"/>
                                <a:ext cx="804984" cy="125220"/>
                              </a:xfrm>
                              <a:prstGeom prst="rect">
                                <a:avLst/>
                              </a:prstGeom>
                              <a:solidFill>
                                <a:schemeClr val="bg2">
                                  <a:alpha val="50000"/>
                                </a:schemeClr>
                              </a:solidFill>
                            </wps:spPr>
                            <wps:txbx>
                              <w:txbxContent>
                                <w:p w14:paraId="52B28BBF" w14:textId="77777777" w:rsidR="004F573A" w:rsidRPr="00C8776A" w:rsidRDefault="004F573A" w:rsidP="006E5B85">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wps:txbx>
                            <wps:bodyPr wrap="square" lIns="0" tIns="0" rIns="0" bIns="0" rtlCol="0">
                              <a:noAutofit/>
                            </wps:bodyPr>
                          </wps:wsp>
                          <wps:wsp>
                            <wps:cNvPr id="49" name="Straight Arrow Connector 49"/>
                            <wps:cNvCnPr/>
                            <wps:spPr>
                              <a:xfrm>
                                <a:off x="1250462" y="1000369"/>
                                <a:ext cx="152223" cy="37482"/>
                              </a:xfrm>
                              <a:prstGeom prst="straightConnector1">
                                <a:avLst/>
                              </a:prstGeom>
                              <a:ln>
                                <a:solidFill>
                                  <a:schemeClr val="tx1"/>
                                </a:solidFill>
                                <a:headEnd type="none" w="med" len="med"/>
                                <a:tailEnd type="stealth" w="med" len="med"/>
                              </a:ln>
                            </wps:spPr>
                            <wps:style>
                              <a:lnRef idx="1">
                                <a:schemeClr val="accent1"/>
                              </a:lnRef>
                              <a:fillRef idx="0">
                                <a:schemeClr val="accent1"/>
                              </a:fillRef>
                              <a:effectRef idx="0">
                                <a:schemeClr val="accent1"/>
                              </a:effectRef>
                              <a:fontRef idx="minor">
                                <a:schemeClr val="tx1"/>
                              </a:fontRef>
                            </wps:style>
                            <wps:bodyPr/>
                          </wps:wsp>
                        </wpg:grpSp>
                        <wpg:grpSp>
                          <wpg:cNvPr id="16" name="Group 16"/>
                          <wpg:cNvGrpSpPr/>
                          <wpg:grpSpPr>
                            <a:xfrm>
                              <a:off x="2031560" y="93785"/>
                              <a:ext cx="1469728" cy="2420116"/>
                              <a:chOff x="7376" y="0"/>
                              <a:chExt cx="1469728" cy="2420116"/>
                            </a:xfrm>
                          </wpg:grpSpPr>
                          <pic:pic xmlns:pic="http://schemas.openxmlformats.org/drawingml/2006/picture">
                            <pic:nvPicPr>
                              <pic:cNvPr id="38" name="Picture 38" descr="Inline image 1"/>
                              <pic:cNvPicPr>
                                <a:picLocks noChangeAspect="1"/>
                              </pic:cNvPicPr>
                            </pic:nvPicPr>
                            <pic:blipFill rotWithShape="1">
                              <a:blip r:embed="rId19" cstate="print">
                                <a:extLst>
                                  <a:ext uri="{28A0092B-C50C-407E-A947-70E740481C1C}">
                                    <a14:useLocalDpi xmlns:a14="http://schemas.microsoft.com/office/drawing/2010/main" val="0"/>
                                  </a:ext>
                                </a:extLst>
                              </a:blip>
                              <a:srcRect l="6168" b="6847"/>
                              <a:stretch/>
                            </pic:blipFill>
                            <pic:spPr bwMode="auto">
                              <a:xfrm>
                                <a:off x="234462" y="0"/>
                                <a:ext cx="1198880" cy="197104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9525">
                                    <a:solidFill>
                                      <a:srgbClr val="000000"/>
                                    </a:solidFill>
                                    <a:miter lim="800000"/>
                                    <a:headEnd/>
                                    <a:tailEnd/>
                                  </a14:hiddenLine>
                                </a:ext>
                              </a:extLst>
                            </pic:spPr>
                          </pic:pic>
                          <wps:wsp>
                            <wps:cNvPr id="48" name="Down Arrow 48"/>
                            <wps:cNvSpPr/>
                            <wps:spPr>
                              <a:xfrm>
                                <a:off x="1008185" y="171939"/>
                                <a:ext cx="88732" cy="164315"/>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17"/>
                            <wps:cNvSpPr txBox="1"/>
                            <wps:spPr>
                              <a:xfrm rot="16200000">
                                <a:off x="-1000369" y="1016001"/>
                                <a:ext cx="2242185" cy="226695"/>
                              </a:xfrm>
                              <a:prstGeom prst="rect">
                                <a:avLst/>
                              </a:prstGeom>
                              <a:noFill/>
                            </wps:spPr>
                            <wps:txbx>
                              <w:txbxContent>
                                <w:p w14:paraId="327D2BBB" w14:textId="77777777" w:rsidR="004F573A" w:rsidRPr="00C8776A" w:rsidRDefault="004F573A" w:rsidP="00C8776A">
                                  <w:pPr>
                                    <w:pStyle w:val="NormalWeb"/>
                                    <w:spacing w:before="0" w:beforeAutospacing="0" w:after="0" w:afterAutospacing="0"/>
                                    <w:jc w:val="right"/>
                                    <w:rPr>
                                      <w:rFonts w:ascii="Arial" w:hAnsi="Arial" w:cs="Arial"/>
                                      <w:sz w:val="18"/>
                                      <w:szCs w:val="18"/>
                                    </w:rPr>
                                  </w:pPr>
                                  <w:r w:rsidRPr="009940BA">
                                    <w:rPr>
                                      <w:rFonts w:ascii="Arial" w:hAnsi="Arial" w:cs="Arial"/>
                                      <w:color w:val="000000" w:themeColor="text1"/>
                                      <w:kern w:val="24"/>
                                      <w:sz w:val="18"/>
                                      <w:szCs w:val="18"/>
                                    </w:rPr>
                                    <w:t># of links to human up-regulated genes</w:t>
                                  </w:r>
                                </w:p>
                              </w:txbxContent>
                            </wps:txbx>
                            <wps:bodyPr wrap="square" rtlCol="0">
                              <a:noAutofit/>
                            </wps:bodyPr>
                          </wps:wsp>
                          <wps:wsp>
                            <wps:cNvPr id="39" name="TextBox 15"/>
                            <wps:cNvSpPr txBox="1"/>
                            <wps:spPr>
                              <a:xfrm>
                                <a:off x="156305" y="1953846"/>
                                <a:ext cx="1320799" cy="46627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16B6860E" w14:textId="4F8FF25F" w:rsidR="004F573A" w:rsidRPr="00C8776A" w:rsidRDefault="00C8776A" w:rsidP="009940BA">
                                  <w:pPr>
                                    <w:pStyle w:val="NormalWeb"/>
                                    <w:spacing w:before="0" w:beforeAutospacing="0" w:after="0" w:afterAutospacing="0"/>
                                    <w:jc w:val="center"/>
                                    <w:rPr>
                                      <w:rFonts w:ascii="Arial" w:hAnsi="Arial" w:cs="Arial"/>
                                      <w:color w:val="000000" w:themeColor="text1"/>
                                      <w:sz w:val="18"/>
                                      <w:szCs w:val="18"/>
                                    </w:rPr>
                                  </w:pPr>
                                  <w:r>
                                    <w:rPr>
                                      <w:rFonts w:ascii="Arial" w:hAnsi="Arial" w:cs="Arial"/>
                                      <w:color w:val="000000" w:themeColor="text1"/>
                                      <w:kern w:val="24"/>
                                      <w:sz w:val="18"/>
                                      <w:szCs w:val="18"/>
                                    </w:rPr>
                                    <w:t>A</w:t>
                                  </w:r>
                                  <w:r w:rsidR="004F573A" w:rsidRPr="00C8776A">
                                    <w:rPr>
                                      <w:rFonts w:ascii="Arial" w:hAnsi="Arial" w:cs="Arial"/>
                                      <w:color w:val="000000" w:themeColor="text1"/>
                                      <w:kern w:val="24"/>
                                      <w:sz w:val="18"/>
                                      <w:szCs w:val="18"/>
                                    </w:rPr>
                                    <w:t>bundance in E-CVID biopsies</w:t>
                                  </w:r>
                                </w:p>
                              </w:txbxContent>
                            </wps:txbx>
                            <wps:bodyPr wrap="square" rtlCol="0">
                              <a:noAutofit/>
                            </wps:bodyPr>
                          </wps:wsp>
                        </wpg:grpSp>
                        <wps:wsp>
                          <wps:cNvPr id="12" name="Text Box 12"/>
                          <wps:cNvSpPr txBox="1"/>
                          <wps:spPr>
                            <a:xfrm>
                              <a:off x="15630" y="2391506"/>
                              <a:ext cx="3564859" cy="1494162"/>
                            </a:xfrm>
                            <a:prstGeom prst="rect">
                              <a:avLst/>
                            </a:prstGeom>
                            <a:solidFill>
                              <a:schemeClr val="bg1">
                                <a:lumMod val="85000"/>
                              </a:schemeClr>
                            </a:solidFill>
                            <a:ln w="6350">
                              <a:noFill/>
                            </a:ln>
                          </wps:spPr>
                          <wps:txbx>
                            <w:txbxContent>
                              <w:p w14:paraId="53C4A75F" w14:textId="3FDB10F9" w:rsidR="009940BA" w:rsidRPr="00C8776A" w:rsidRDefault="009940BA" w:rsidP="00C8776A">
                                <w:pPr>
                                  <w:jc w:val="both"/>
                                  <w:rPr>
                                    <w:rFonts w:ascii="Arial" w:hAnsi="Arial" w:cs="Arial"/>
                                    <w:sz w:val="20"/>
                                    <w:szCs w:val="20"/>
                                  </w:rPr>
                                </w:pPr>
                                <w:r w:rsidRPr="00C8776A">
                                  <w:rPr>
                                    <w:rFonts w:ascii="Arial" w:hAnsi="Arial" w:cs="Arial"/>
                                    <w:b/>
                                    <w:sz w:val="20"/>
                                    <w:szCs w:val="20"/>
                                  </w:rPr>
                                  <w:t>Fig</w:t>
                                </w:r>
                                <w:r w:rsidR="00C8776A" w:rsidRPr="00C8776A">
                                  <w:rPr>
                                    <w:rFonts w:ascii="Arial" w:hAnsi="Arial" w:cs="Arial"/>
                                    <w:b/>
                                    <w:sz w:val="20"/>
                                    <w:szCs w:val="20"/>
                                  </w:rPr>
                                  <w:t xml:space="preserve">ure </w:t>
                                </w:r>
                                <w:r w:rsidR="004D3940">
                                  <w:rPr>
                                    <w:rFonts w:ascii="Arial" w:hAnsi="Arial" w:cs="Arial"/>
                                    <w:b/>
                                    <w:sz w:val="20"/>
                                    <w:szCs w:val="20"/>
                                  </w:rPr>
                                  <w:t>4</w:t>
                                </w:r>
                                <w:r w:rsidRPr="00C8776A">
                                  <w:rPr>
                                    <w:rFonts w:ascii="Arial" w:hAnsi="Arial" w:cs="Arial"/>
                                    <w:b/>
                                    <w:sz w:val="20"/>
                                    <w:szCs w:val="20"/>
                                  </w:rPr>
                                  <w:t xml:space="preserve">. Transkingdom network analysis identifies </w:t>
                                </w:r>
                                <w:r w:rsidRPr="00C8776A">
                                  <w:rPr>
                                    <w:rFonts w:ascii="Arial" w:hAnsi="Arial" w:cs="Arial"/>
                                    <w:b/>
                                    <w:i/>
                                    <w:sz w:val="20"/>
                                    <w:szCs w:val="20"/>
                                  </w:rPr>
                                  <w:t>Acinetobacter</w:t>
                                </w:r>
                                <w:r w:rsidRPr="00C8776A">
                                  <w:rPr>
                                    <w:rFonts w:ascii="Arial" w:hAnsi="Arial" w:cs="Arial"/>
                                    <w:b/>
                                    <w:sz w:val="20"/>
                                    <w:szCs w:val="20"/>
                                  </w:rPr>
                                  <w:t xml:space="preserve"> as a candidate microbe driving CVID enteropathy (E-CVID).</w:t>
                                </w:r>
                                <w:r w:rsidRPr="00C8776A">
                                  <w:rPr>
                                    <w:rFonts w:ascii="Arial" w:hAnsi="Arial" w:cs="Arial"/>
                                    <w:sz w:val="20"/>
                                    <w:szCs w:val="20"/>
                                  </w:rPr>
                                  <w:t xml:space="preserve"> </w:t>
                                </w:r>
                                <w:r w:rsidRPr="003F1173">
                                  <w:rPr>
                                    <w:rFonts w:ascii="Arial" w:hAnsi="Arial" w:cs="Arial"/>
                                    <w:b/>
                                    <w:sz w:val="20"/>
                                    <w:szCs w:val="20"/>
                                  </w:rPr>
                                  <w:t>A</w:t>
                                </w:r>
                                <w:r w:rsidR="003F1173">
                                  <w:rPr>
                                    <w:rFonts w:ascii="Arial" w:hAnsi="Arial" w:cs="Arial"/>
                                    <w:sz w:val="20"/>
                                    <w:szCs w:val="20"/>
                                  </w:rPr>
                                  <w:t>.</w:t>
                                </w:r>
                                <w:r w:rsidRPr="00C8776A">
                                  <w:rPr>
                                    <w:rFonts w:ascii="Arial" w:hAnsi="Arial" w:cs="Arial"/>
                                    <w:sz w:val="20"/>
                                    <w:szCs w:val="20"/>
                                  </w:rPr>
                                  <w:t xml:space="preserve"> Network reconstructed from </w:t>
                                </w:r>
                                <w:r w:rsidR="00C8776A" w:rsidRPr="00C8776A">
                                  <w:rPr>
                                    <w:rFonts w:ascii="Arial" w:hAnsi="Arial" w:cs="Arial"/>
                                    <w:sz w:val="20"/>
                                    <w:szCs w:val="20"/>
                                  </w:rPr>
                                  <w:t xml:space="preserve">levels of expression of human genes from E-CVID signature and candidate microbes; orange and blue – CVID signature and candidate microbes; orange and blue – upregulated and downregulated genes in E-CVID, respectively; green and yellow – microbiota increased or decreased in E-CVID, respectively. </w:t>
                                </w:r>
                                <w:r w:rsidR="003F1173" w:rsidRPr="003F1173">
                                  <w:rPr>
                                    <w:rFonts w:ascii="Arial" w:hAnsi="Arial" w:cs="Arial"/>
                                    <w:b/>
                                    <w:sz w:val="20"/>
                                    <w:szCs w:val="20"/>
                                  </w:rPr>
                                  <w:t>B.</w:t>
                                </w:r>
                                <w:r w:rsidR="00C8776A" w:rsidRPr="00C8776A">
                                  <w:rPr>
                                    <w:rFonts w:ascii="Arial" w:hAnsi="Arial" w:cs="Arial"/>
                                    <w:sz w:val="20"/>
                                    <w:szCs w:val="20"/>
                                  </w:rPr>
                                  <w:t xml:space="preserve"> Number of connections to inflammatory genes in E-CVID and average abundance in E-CVID for microbiota taxa.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0" name="Text Box 40"/>
                          <wps:cNvSpPr txBox="1"/>
                          <wps:spPr>
                            <a:xfrm>
                              <a:off x="39076" y="0"/>
                              <a:ext cx="234315" cy="234461"/>
                            </a:xfrm>
                            <a:prstGeom prst="rect">
                              <a:avLst/>
                            </a:prstGeom>
                            <a:solidFill>
                              <a:schemeClr val="lt1"/>
                            </a:solidFill>
                            <a:ln w="6350">
                              <a:noFill/>
                            </a:ln>
                          </wps:spPr>
                          <wps:txbx>
                            <w:txbxContent>
                              <w:p w14:paraId="6B9A3037" w14:textId="65CBD7CC" w:rsidR="00C8776A" w:rsidRPr="00C8776A" w:rsidRDefault="00C8776A" w:rsidP="00C8776A">
                                <w:pPr>
                                  <w:jc w:val="center"/>
                                  <w:rPr>
                                    <w:rFonts w:ascii="Arial" w:hAnsi="Arial" w:cs="Arial"/>
                                    <w:color w:val="000000" w:themeColor="text1"/>
                                    <w:sz w:val="22"/>
                                    <w:szCs w:val="22"/>
                                  </w:rPr>
                                </w:pPr>
                                <w:r w:rsidRPr="00C8776A">
                                  <w:rPr>
                                    <w:rFonts w:ascii="Arial" w:hAnsi="Arial" w:cs="Arial"/>
                                    <w:color w:val="000000" w:themeColor="text1"/>
                                    <w:sz w:val="22"/>
                                    <w:szCs w:val="2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1867876" y="7816"/>
                              <a:ext cx="234315" cy="281207"/>
                            </a:xfrm>
                            <a:prstGeom prst="rect">
                              <a:avLst/>
                            </a:prstGeom>
                            <a:solidFill>
                              <a:schemeClr val="lt1"/>
                            </a:solidFill>
                            <a:ln w="6350">
                              <a:noFill/>
                            </a:ln>
                          </wps:spPr>
                          <wps:txbx>
                            <w:txbxContent>
                              <w:p w14:paraId="4564D2DA" w14:textId="3AAA45D5" w:rsidR="00C8776A" w:rsidRPr="00C8776A" w:rsidRDefault="00C8776A" w:rsidP="00C8776A">
                                <w:pPr>
                                  <w:jc w:val="center"/>
                                  <w:rPr>
                                    <w:rFonts w:ascii="Arial" w:hAnsi="Arial" w:cs="Arial"/>
                                    <w:color w:val="000000" w:themeColor="text1"/>
                                    <w:sz w:val="22"/>
                                    <w:szCs w:val="22"/>
                                  </w:rPr>
                                </w:pPr>
                                <w:r>
                                  <w:rPr>
                                    <w:rFonts w:ascii="Arial" w:hAnsi="Arial" w:cs="Arial"/>
                                    <w:color w:val="000000" w:themeColor="text1"/>
                                    <w:sz w:val="22"/>
                                    <w:szCs w:val="2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3" name="TextBox 13"/>
                        <wps:cNvSpPr txBox="1"/>
                        <wps:spPr>
                          <a:xfrm>
                            <a:off x="2672862" y="132862"/>
                            <a:ext cx="804984" cy="125199"/>
                          </a:xfrm>
                          <a:prstGeom prst="rect">
                            <a:avLst/>
                          </a:prstGeom>
                          <a:noFill/>
                        </wps:spPr>
                        <wps:txbx>
                          <w:txbxContent>
                            <w:p w14:paraId="43EE0069" w14:textId="77777777" w:rsidR="00C8776A" w:rsidRPr="00C8776A" w:rsidRDefault="00C8776A" w:rsidP="00C8776A">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71452D3" id="Group 44" o:spid="_x0000_s1056" style="position:absolute;left:0;text-align:left;margin-left:2.15pt;margin-top:18.9pt;width:281.8pt;height:305.8pt;z-index:251699200;mso-width-relative:margin;mso-height-relative:margin" coordsize="35804,38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">
                <v:group id="Group 42" o:spid="_x0000_s1057" style="position:absolute;width:35804;height:38850" coordsize="35804,388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group id="Group 15" o:spid="_x0000_s1058" style="position:absolute;top:156;width:20516;height:22752" coordsize="20516,22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Picture 36" o:spid="_x0000_s1059" type="#_x0000_t75" style="position:absolute;width:20516;height:22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eCLbCAAAA2wAAAA8AAABkcnMvZG93bnJldi54bWxEj0GLwjAUhO+C/yE8wZumKohWo4igiOCC&#10;ruL10Tzb0ualbaLWf79ZWNjjMDPfMMt1a0rxosbllhWMhhEI4sTqnFMF1+/dYAbCeWSNpWVS8CEH&#10;61W3s8RY2zef6XXxqQgQdjEqyLyvYildkpFBN7QVcfAetjHog2xSqRt8B7gp5TiKptJgzmEhw4q2&#10;GSXF5WkUzO1hXxyvm/1XW3/q+6041Q69Uv1eu1mA8NT6//Bf+6AVTKbw+yX8ALn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ngi2wgAAANsAAAAPAAAAAAAAAAAAAAAAAJ8C&#10;AABkcnMvZG93bnJldi54bWxQSwUGAAAAAAQABAD3AAAAjgMAAAAA&#10;">
                      <v:imagedata r:id="rId20" o:title="" croptop="8035f" cropbottom="4254f" cropleft="14099f" cropright="21601f"/>
                      <v:path arrowok="t"/>
                    </v:shape>
                    <v:shape id="TextBox 13" o:spid="_x0000_s1060" type="#_x0000_t202" style="position:absolute;left:4689;top:9222;width:8050;height:1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SMcUA&#10;AADbAAAADwAAAGRycy9kb3ducmV2LnhtbESPX0vDQBDE3wt+h2OFvgR7aQpWYq9FKgVBkP4RfF1y&#10;ay6Y2wu5NY399J4g9HGYmd8wq83oWzVQH5vABuazHBRxFWzDtYH30+7uAVQUZIttYDLwQxE265vJ&#10;Cksbznyg4Si1ShCOJRpwIl2pdawceYyz0BEn7zP0HiXJvta2x3OC+1YXeX6vPTacFhx2tHVUfR2/&#10;vYFXWTwX9d5eiuFt36Jk2eXDZcZMb8enR1BCo1zD/+0Xa2CxhL8v6Qf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dIxxQAAANsAAAAPAAAAAAAAAAAAAAAAAJgCAABkcnMv&#10;ZG93bnJldi54bWxQSwUGAAAAAAQABAD1AAAAigMAAAAA&#10;" fillcolor="#e7e6e6 [3214]" stroked="f">
                      <v:fill opacity="32896f"/>
                      <v:textbox inset="0,0,0,0">
                        <w:txbxContent>
                          <w:p w14:paraId="52B28BBF" w14:textId="77777777" w:rsidR="004F573A" w:rsidRPr="00C8776A" w:rsidRDefault="004F573A" w:rsidP="006E5B85">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v:textbox>
                    </v:shape>
                    <v:shapetype id="_x0000_t32" coordsize="21600,21600" o:spt="32" o:oned="t" path="m,l21600,21600e" filled="f">
                      <v:path arrowok="t" fillok="f" o:connecttype="none"/>
                      <o:lock v:ext="edit" shapetype="t"/>
                    </v:shapetype>
                    <v:shape id="Straight Arrow Connector 49" o:spid="_x0000_s1061" type="#_x0000_t32" style="position:absolute;left:12504;top:10003;width:1522;height:3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UCdr8AAADbAAAADwAAAGRycy9kb3ducmV2LnhtbERPy4rCMBTdD/gP4Qqz01QdfFSjqOAg&#10;uBAfC5eX5toWm5uSRO38vRGEWZ43Z7ZoTCUe5HxpWUGvm4AgzqwuOVdwPm06YxA+IGusLJOCP/Kw&#10;mLe+Zphq++QDPY4hF7GEfYoKihDqVEqfFWTQd21NHLWrdQZDhC6X2uEzlptK9pNkKA2WHBcKrGld&#10;UHY73o2CkVvZS3ZZ7QeR+71udrvGViOlvtvNcgoiUBP+zZ/0Viv4mcD7S/wBcv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SUCdr8AAADbAAAADwAAAAAAAAAAAAAAAACh&#10;AgAAZHJzL2Rvd25yZXYueG1sUEsFBgAAAAAEAAQA+QAAAI0DAAAAAA==&#10;" strokecolor="black [3213]" strokeweight=".5pt">
                      <v:stroke endarrow="classic" joinstyle="miter"/>
                    </v:shape>
                  </v:group>
                  <v:group id="Group 16" o:spid="_x0000_s1062" style="position:absolute;left:20315;top:937;width:14697;height:24202" coordorigin="73" coordsize="14697,242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Picture 38" o:spid="_x0000_s1063" type="#_x0000_t75" alt="Inline image 1" style="position:absolute;left:2344;width:11989;height:19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9erBAAAA2wAAAA8AAABkcnMvZG93bnJldi54bWxET01PwkAQvZv4HzZjwk22giGmsJBqNDbc&#10;RDlwG7pDt6E7W7srrf+eOZh4fHnfq83oW3WhPjaBDTxMM1DEVbAN1wa+Pt/un0DFhGyxDUwGfinC&#10;Zn17s8LchoE/6LJLtZIQjjkacCl1udaxcuQxTkNHLNwp9B6TwL7WtsdBwn2rZ1m20B4blgaHHb04&#10;qs67Hy+9x+3+9bloZuX7d1sWi8exGg7OmMndWCxBJRrTv/jPXVoDcxkrX+QH6PUV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YJ9erBAAAA2wAAAA8AAAAAAAAAAAAAAAAAnwIA&#10;AGRycy9kb3ducmV2LnhtbFBLBQYAAAAABAAEAPcAAACNAwAAAAA=&#10;">
                      <v:imagedata r:id="rId21" o:title="Inline image 1" cropbottom="4487f" cropleft="4042f"/>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8" o:spid="_x0000_s1064" type="#_x0000_t67" style="position:absolute;left:10081;top:1719;width:888;height:1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478A&#10;AADbAAAADwAAAGRycy9kb3ducmV2LnhtbERPy4rCMBTdD/gP4Qqz01RR0WoUEYSizPjE9aW5NsXm&#10;pjQZrX8/WQzM8nDei1VrK/GkxpeOFQz6CQji3OmSCwXXy7Y3BeEDssbKMSl4k4fVsvOxwFS7F5/o&#10;eQ6FiCHsU1RgQqhTKX1uyKLvu5o4cnfXWAwRNoXUDb5iuK3kMEkm0mLJscFgTRtD+eP8YxUcTbb9&#10;rr4O4528kd2766jdzDKlPrvteg4iUBv+xX/uTCsYxbHxS/wBcv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d9XfjvwAAANsAAAAPAAAAAAAAAAAAAAAAAJgCAABkcnMvZG93bnJl&#10;di54bWxQSwUGAAAAAAQABAD1AAAAhAMAAAAA&#10;" adj="15768" fillcolor="red" stroked="f" strokeweight="1pt"/>
                    <v:shape id="TextBox 17" o:spid="_x0000_s1065" type="#_x0000_t202" style="position:absolute;left:-10004;top:10159;width:22422;height:2267;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elsEA&#10;AADbAAAADwAAAGRycy9kb3ducmV2LnhtbESPQWvCQBSE7wX/w/KEXopuLK1KdBW1FLwa9f7IPpNg&#10;9m3IPk3y77uFQo/DzHzDrLe9q9WT2lB5NjCbJqCIc28rLgxczt+TJaggyBZrz2RgoADbzehljan1&#10;HZ/omUmhIoRDigZKkSbVOuQlOQxT3xBH7+ZbhxJlW2jbYhfhrtbvSTLXDiuOCyU2dCgpv2cPZ0C+&#10;pPL2+pbc/Kn73A/HLGg3GPM67ncrUEK9/If/2kdr4GMBv1/iD9Cb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SnpbBAAAA2wAAAA8AAAAAAAAAAAAAAAAAmAIAAGRycy9kb3du&#10;cmV2LnhtbFBLBQYAAAAABAAEAPUAAACGAwAAAAA=&#10;" filled="f" stroked="f">
                      <v:textbox>
                        <w:txbxContent>
                          <w:p w14:paraId="327D2BBB" w14:textId="77777777" w:rsidR="004F573A" w:rsidRPr="00C8776A" w:rsidRDefault="004F573A" w:rsidP="00C8776A">
                            <w:pPr>
                              <w:pStyle w:val="NormalWeb"/>
                              <w:spacing w:before="0" w:beforeAutospacing="0" w:after="0" w:afterAutospacing="0"/>
                              <w:jc w:val="right"/>
                              <w:rPr>
                                <w:rFonts w:ascii="Arial" w:hAnsi="Arial" w:cs="Arial"/>
                                <w:sz w:val="18"/>
                                <w:szCs w:val="18"/>
                              </w:rPr>
                            </w:pPr>
                            <w:r w:rsidRPr="009940BA">
                              <w:rPr>
                                <w:rFonts w:ascii="Arial" w:hAnsi="Arial" w:cs="Arial"/>
                                <w:color w:val="000000" w:themeColor="text1"/>
                                <w:kern w:val="24"/>
                                <w:sz w:val="18"/>
                                <w:szCs w:val="18"/>
                              </w:rPr>
                              <w:t># of links to human up-regulated genes</w:t>
                            </w:r>
                          </w:p>
                        </w:txbxContent>
                      </v:textbox>
                    </v:shape>
                    <v:shape id="TextBox 15" o:spid="_x0000_s1066" type="#_x0000_t202" style="position:absolute;left:1563;top:19538;width:13208;height:46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pc6cQA&#10;AADbAAAADwAAAGRycy9kb3ducmV2LnhtbESPQWvCQBCF70L/wzKCt7oxQqmpq6SCYA85GO19zI5J&#10;MDsbs2tM++vdQsHj48373rzlejCN6KlztWUFs2kEgriwuuZSwfGwfX0H4TyyxsYyKfghB+vVy2iJ&#10;ibZ33lOf+1IECLsEFVTet4mUrqjIoJvaljh4Z9sZ9EF2pdQd3gPcNDKOojdpsObQUGFLm4qKS34z&#10;4Y3++zRf+NQ6l53jz69fzE6Xq1KT8ZB+gPA0+Ofxf3qnFcwX8LclAE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qXOnEAAAA2wAAAA8AAAAAAAAAAAAAAAAAmAIAAGRycy9k&#10;b3ducmV2LnhtbFBLBQYAAAAABAAEAPUAAACJAwAAAAA=&#10;" filled="f" stroked="f" strokeweight="1pt">
                      <v:textbox>
                        <w:txbxContent>
                          <w:p w14:paraId="16B6860E" w14:textId="4F8FF25F" w:rsidR="004F573A" w:rsidRPr="00C8776A" w:rsidRDefault="00C8776A" w:rsidP="009940BA">
                            <w:pPr>
                              <w:pStyle w:val="NormalWeb"/>
                              <w:spacing w:before="0" w:beforeAutospacing="0" w:after="0" w:afterAutospacing="0"/>
                              <w:jc w:val="center"/>
                              <w:rPr>
                                <w:rFonts w:ascii="Arial" w:hAnsi="Arial" w:cs="Arial"/>
                                <w:color w:val="000000" w:themeColor="text1"/>
                                <w:sz w:val="18"/>
                                <w:szCs w:val="18"/>
                              </w:rPr>
                            </w:pPr>
                            <w:r>
                              <w:rPr>
                                <w:rFonts w:ascii="Arial" w:hAnsi="Arial" w:cs="Arial"/>
                                <w:color w:val="000000" w:themeColor="text1"/>
                                <w:kern w:val="24"/>
                                <w:sz w:val="18"/>
                                <w:szCs w:val="18"/>
                              </w:rPr>
                              <w:t>A</w:t>
                            </w:r>
                            <w:r w:rsidR="004F573A" w:rsidRPr="00C8776A">
                              <w:rPr>
                                <w:rFonts w:ascii="Arial" w:hAnsi="Arial" w:cs="Arial"/>
                                <w:color w:val="000000" w:themeColor="text1"/>
                                <w:kern w:val="24"/>
                                <w:sz w:val="18"/>
                                <w:szCs w:val="18"/>
                              </w:rPr>
                              <w:t>bundance in E-CVID biopsies</w:t>
                            </w:r>
                          </w:p>
                        </w:txbxContent>
                      </v:textbox>
                    </v:shape>
                  </v:group>
                  <v:shape id="Text Box 12" o:spid="_x0000_s1067" type="#_x0000_t202" style="position:absolute;left:156;top:23915;width:35648;height:14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iU8MA&#10;AADbAAAADwAAAGRycy9kb3ducmV2LnhtbERPTWvCQBC9F/wPywi9FN0otEh0FRGMhRbB6EFvQ3bM&#10;RrOzIbs16b/vFgq9zeN9zmLV21o8qPWVYwWTcQKCuHC64lLB6bgdzUD4gKyxdkwKvsnDajl4WmCq&#10;XccHeuShFDGEfYoKTAhNKqUvDFn0Y9cQR+7qWoshwraUusUuhttaTpPkTVqsODYYbGhjqLjnX1bB&#10;3mQvr5/deXub+BPud5es+sgzpZ6H/XoOIlAf/sV/7ncd50/h95d4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biU8MAAADbAAAADwAAAAAAAAAAAAAAAACYAgAAZHJzL2Rv&#10;d25yZXYueG1sUEsFBgAAAAAEAAQA9QAAAIgDAAAAAA==&#10;" fillcolor="#d8d8d8 [2732]" stroked="f" strokeweight=".5pt">
                    <v:textbox inset="0,0,0,0">
                      <w:txbxContent>
                        <w:p w14:paraId="53C4A75F" w14:textId="3FDB10F9" w:rsidR="009940BA" w:rsidRPr="00C8776A" w:rsidRDefault="009940BA" w:rsidP="00C8776A">
                          <w:pPr>
                            <w:jc w:val="both"/>
                            <w:rPr>
                              <w:rFonts w:ascii="Arial" w:hAnsi="Arial" w:cs="Arial"/>
                              <w:sz w:val="20"/>
                              <w:szCs w:val="20"/>
                            </w:rPr>
                          </w:pPr>
                          <w:r w:rsidRPr="00C8776A">
                            <w:rPr>
                              <w:rFonts w:ascii="Arial" w:hAnsi="Arial" w:cs="Arial"/>
                              <w:b/>
                              <w:sz w:val="20"/>
                              <w:szCs w:val="20"/>
                            </w:rPr>
                            <w:t>Fig</w:t>
                          </w:r>
                          <w:r w:rsidR="00C8776A" w:rsidRPr="00C8776A">
                            <w:rPr>
                              <w:rFonts w:ascii="Arial" w:hAnsi="Arial" w:cs="Arial"/>
                              <w:b/>
                              <w:sz w:val="20"/>
                              <w:szCs w:val="20"/>
                            </w:rPr>
                            <w:t xml:space="preserve">ure </w:t>
                          </w:r>
                          <w:r w:rsidR="004D3940">
                            <w:rPr>
                              <w:rFonts w:ascii="Arial" w:hAnsi="Arial" w:cs="Arial"/>
                              <w:b/>
                              <w:sz w:val="20"/>
                              <w:szCs w:val="20"/>
                            </w:rPr>
                            <w:t>4</w:t>
                          </w:r>
                          <w:r w:rsidRPr="00C8776A">
                            <w:rPr>
                              <w:rFonts w:ascii="Arial" w:hAnsi="Arial" w:cs="Arial"/>
                              <w:b/>
                              <w:sz w:val="20"/>
                              <w:szCs w:val="20"/>
                            </w:rPr>
                            <w:t xml:space="preserve">. Transkingdom network analysis identifies </w:t>
                          </w:r>
                          <w:r w:rsidRPr="00C8776A">
                            <w:rPr>
                              <w:rFonts w:ascii="Arial" w:hAnsi="Arial" w:cs="Arial"/>
                              <w:b/>
                              <w:i/>
                              <w:sz w:val="20"/>
                              <w:szCs w:val="20"/>
                            </w:rPr>
                            <w:t>Acinetobacter</w:t>
                          </w:r>
                          <w:r w:rsidRPr="00C8776A">
                            <w:rPr>
                              <w:rFonts w:ascii="Arial" w:hAnsi="Arial" w:cs="Arial"/>
                              <w:b/>
                              <w:sz w:val="20"/>
                              <w:szCs w:val="20"/>
                            </w:rPr>
                            <w:t xml:space="preserve"> as a candidate microbe driving CVID enteropathy (E-CVID).</w:t>
                          </w:r>
                          <w:r w:rsidRPr="00C8776A">
                            <w:rPr>
                              <w:rFonts w:ascii="Arial" w:hAnsi="Arial" w:cs="Arial"/>
                              <w:sz w:val="20"/>
                              <w:szCs w:val="20"/>
                            </w:rPr>
                            <w:t xml:space="preserve"> </w:t>
                          </w:r>
                          <w:r w:rsidRPr="003F1173">
                            <w:rPr>
                              <w:rFonts w:ascii="Arial" w:hAnsi="Arial" w:cs="Arial"/>
                              <w:b/>
                              <w:sz w:val="20"/>
                              <w:szCs w:val="20"/>
                            </w:rPr>
                            <w:t>A</w:t>
                          </w:r>
                          <w:r w:rsidR="003F1173">
                            <w:rPr>
                              <w:rFonts w:ascii="Arial" w:hAnsi="Arial" w:cs="Arial"/>
                              <w:sz w:val="20"/>
                              <w:szCs w:val="20"/>
                            </w:rPr>
                            <w:t>.</w:t>
                          </w:r>
                          <w:r w:rsidRPr="00C8776A">
                            <w:rPr>
                              <w:rFonts w:ascii="Arial" w:hAnsi="Arial" w:cs="Arial"/>
                              <w:sz w:val="20"/>
                              <w:szCs w:val="20"/>
                            </w:rPr>
                            <w:t xml:space="preserve"> Network reconstructed from </w:t>
                          </w:r>
                          <w:r w:rsidR="00C8776A" w:rsidRPr="00C8776A">
                            <w:rPr>
                              <w:rFonts w:ascii="Arial" w:hAnsi="Arial" w:cs="Arial"/>
                              <w:sz w:val="20"/>
                              <w:szCs w:val="20"/>
                            </w:rPr>
                            <w:t xml:space="preserve">levels of expression of human genes from E-CVID signature and candidate microbes; orange and blue – CVID signature and candidate microbes; orange and blue – upregulated and downregulated genes in E-CVID, respectively; green and yellow – microbiota increased or decreased in E-CVID, respectively. </w:t>
                          </w:r>
                          <w:r w:rsidR="003F1173" w:rsidRPr="003F1173">
                            <w:rPr>
                              <w:rFonts w:ascii="Arial" w:hAnsi="Arial" w:cs="Arial"/>
                              <w:b/>
                              <w:sz w:val="20"/>
                              <w:szCs w:val="20"/>
                            </w:rPr>
                            <w:t>B.</w:t>
                          </w:r>
                          <w:r w:rsidR="00C8776A" w:rsidRPr="00C8776A">
                            <w:rPr>
                              <w:rFonts w:ascii="Arial" w:hAnsi="Arial" w:cs="Arial"/>
                              <w:sz w:val="20"/>
                              <w:szCs w:val="20"/>
                            </w:rPr>
                            <w:t xml:space="preserve"> Number of connections to inflammatory genes in E-CVID and average abundance in E-CVID for microbiota taxa. </w:t>
                          </w:r>
                        </w:p>
                      </w:txbxContent>
                    </v:textbox>
                  </v:shape>
                  <v:shape id="Text Box 40" o:spid="_x0000_s1068" type="#_x0000_t202" style="position:absolute;left:390;width:2343;height:2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BoxcMA&#10;AADbAAAADwAAAGRycy9kb3ducmV2LnhtbERPy2rCQBTdF/yH4QpupE7qo5XUUUR84a6mtXR3ydwm&#10;oZk7ITMm8e+dhdDl4bwXq86UoqHaFZYVvIwiEMSp1QVnCj6T3fMchPPIGkvLpOBGDlbL3tMCY21b&#10;/qDm7DMRQtjFqCD3voqldGlOBt3IVsSB+7W1QR9gnUldYxvCTSnHUfQqDRYcGnKsaJNT+ne+GgU/&#10;w+z75Lr9VzuZTartoUneLjpRatDv1u8gPHX+X/xwH7WCaVgfvo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VBoxcMAAADbAAAADwAAAAAAAAAAAAAAAACYAgAAZHJzL2Rv&#10;d25yZXYueG1sUEsFBgAAAAAEAAQA9QAAAIgDAAAAAA==&#10;" fillcolor="white [3201]" stroked="f" strokeweight=".5pt">
                    <v:textbox>
                      <w:txbxContent>
                        <w:p w14:paraId="6B9A3037" w14:textId="65CBD7CC" w:rsidR="00C8776A" w:rsidRPr="00C8776A" w:rsidRDefault="00C8776A" w:rsidP="00C8776A">
                          <w:pPr>
                            <w:jc w:val="center"/>
                            <w:rPr>
                              <w:rFonts w:ascii="Arial" w:hAnsi="Arial" w:cs="Arial"/>
                              <w:color w:val="000000" w:themeColor="text1"/>
                              <w:sz w:val="22"/>
                              <w:szCs w:val="22"/>
                            </w:rPr>
                          </w:pPr>
                          <w:r w:rsidRPr="00C8776A">
                            <w:rPr>
                              <w:rFonts w:ascii="Arial" w:hAnsi="Arial" w:cs="Arial"/>
                              <w:color w:val="000000" w:themeColor="text1"/>
                              <w:sz w:val="22"/>
                              <w:szCs w:val="22"/>
                            </w:rPr>
                            <w:t>A</w:t>
                          </w:r>
                        </w:p>
                      </w:txbxContent>
                    </v:textbox>
                  </v:shape>
                  <v:shape id="Text Box 41" o:spid="_x0000_s1069" type="#_x0000_t202" style="position:absolute;left:18678;top:78;width:2343;height:28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zNXsYA&#10;AADbAAAADwAAAGRycy9kb3ducmV2LnhtbESPQWvCQBSE70L/w/IKXkQ3VttK6iqlWJXeaqzi7ZF9&#10;TUKzb0N2m8R/7wqCx2FmvmHmy86UoqHaFZYVjEcRCOLU6oIzBfvkczgD4TyyxtIyKTiTg+XioTfH&#10;WNuWv6nZ+UwECLsYFeTeV7GULs3JoBvZijh4v7Y26IOsM6lrbAPclPIpil6kwYLDQo4VfeSU/u3+&#10;jYLTIDt+uW79006eJ9Vq0ySvB50o1X/s3t9AeOr8PXxrb7WC6RiuX8IPkI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zNXsYAAADbAAAADwAAAAAAAAAAAAAAAACYAgAAZHJz&#10;L2Rvd25yZXYueG1sUEsFBgAAAAAEAAQA9QAAAIsDAAAAAA==&#10;" fillcolor="white [3201]" stroked="f" strokeweight=".5pt">
                    <v:textbox>
                      <w:txbxContent>
                        <w:p w14:paraId="4564D2DA" w14:textId="3AAA45D5" w:rsidR="00C8776A" w:rsidRPr="00C8776A" w:rsidRDefault="00C8776A" w:rsidP="00C8776A">
                          <w:pPr>
                            <w:jc w:val="center"/>
                            <w:rPr>
                              <w:rFonts w:ascii="Arial" w:hAnsi="Arial" w:cs="Arial"/>
                              <w:color w:val="000000" w:themeColor="text1"/>
                              <w:sz w:val="22"/>
                              <w:szCs w:val="22"/>
                            </w:rPr>
                          </w:pPr>
                          <w:r>
                            <w:rPr>
                              <w:rFonts w:ascii="Arial" w:hAnsi="Arial" w:cs="Arial"/>
                              <w:color w:val="000000" w:themeColor="text1"/>
                              <w:sz w:val="22"/>
                              <w:szCs w:val="22"/>
                            </w:rPr>
                            <w:t>B</w:t>
                          </w:r>
                        </w:p>
                      </w:txbxContent>
                    </v:textbox>
                  </v:shape>
                </v:group>
                <v:shape id="TextBox 13" o:spid="_x0000_s1070" type="#_x0000_t202" style="position:absolute;left:26728;top:1328;width:8050;height:12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gT3cQA&#10;AADbAAAADwAAAGRycy9kb3ducmV2LnhtbESPQWvCQBSE7wX/w/KE3urGtohGVxFREAqlMR48PrPP&#10;ZDH7Ns2uGv+9Wyh4HGbmG2a26GwtrtR641jBcJCAIC6cNlwq2OebtzEIH5A11o5JwZ08LOa9lxmm&#10;2t04o+sulCJC2KeooAqhSaX0RUUW/cA1xNE7udZiiLItpW7xFuG2lu9JMpIWDceFChtaVVScdxer&#10;YHngbG1+v48/2SkzeT5J+Gt0Vuq13y2nIAJ14Rn+b2+1gs8P+Ps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YE93EAAAA2wAAAA8AAAAAAAAAAAAAAAAAmAIAAGRycy9k&#10;b3ducmV2LnhtbFBLBQYAAAAABAAEAPUAAACJAwAAAAA=&#10;" filled="f" stroked="f">
                  <v:textbox inset="0,0,0,0">
                    <w:txbxContent>
                      <w:p w14:paraId="43EE0069" w14:textId="77777777" w:rsidR="00C8776A" w:rsidRPr="00C8776A" w:rsidRDefault="00C8776A" w:rsidP="00C8776A">
                        <w:pPr>
                          <w:pStyle w:val="NormalWeb"/>
                          <w:spacing w:before="0" w:beforeAutospacing="0" w:after="0" w:afterAutospacing="0"/>
                          <w:jc w:val="center"/>
                          <w:rPr>
                            <w:rFonts w:ascii="Arial" w:hAnsi="Arial" w:cs="Arial"/>
                            <w:sz w:val="18"/>
                            <w:szCs w:val="18"/>
                          </w:rPr>
                        </w:pPr>
                        <w:r w:rsidRPr="00C8776A">
                          <w:rPr>
                            <w:rFonts w:ascii="Arial" w:hAnsi="Arial" w:cs="Arial"/>
                            <w:i/>
                            <w:iCs/>
                            <w:color w:val="000000" w:themeColor="text1"/>
                            <w:kern w:val="24"/>
                            <w:sz w:val="18"/>
                            <w:szCs w:val="18"/>
                          </w:rPr>
                          <w:t>Acinetobacter</w:t>
                        </w:r>
                      </w:p>
                    </w:txbxContent>
                  </v:textbox>
                </v:shape>
                <w10:wrap type="square"/>
              </v:group>
            </w:pict>
          </mc:Fallback>
        </mc:AlternateContent>
      </w:r>
      <w:r w:rsidR="000A52AA" w:rsidRPr="00C867DC">
        <w:rPr>
          <w:rFonts w:ascii="Arial" w:hAnsi="Arial" w:cs="Arial"/>
          <w:b/>
          <w:i/>
          <w:sz w:val="22"/>
          <w:szCs w:val="22"/>
        </w:rPr>
        <w:t>C.2.2. Transkingdom network reveals microbe</w:t>
      </w:r>
      <w:r w:rsidR="003B5CAC" w:rsidRPr="00C867DC">
        <w:rPr>
          <w:rFonts w:ascii="Arial" w:hAnsi="Arial" w:cs="Arial"/>
          <w:b/>
          <w:i/>
          <w:sz w:val="22"/>
          <w:szCs w:val="22"/>
        </w:rPr>
        <w:t>s and their</w:t>
      </w:r>
      <w:r w:rsidR="000A52AA" w:rsidRPr="00C867DC">
        <w:rPr>
          <w:rFonts w:ascii="Arial" w:hAnsi="Arial" w:cs="Arial"/>
          <w:b/>
          <w:i/>
          <w:sz w:val="22"/>
          <w:szCs w:val="22"/>
        </w:rPr>
        <w:t xml:space="preserve"> genes that affect </w:t>
      </w:r>
      <w:r w:rsidR="002E5560" w:rsidRPr="00C867DC">
        <w:rPr>
          <w:rFonts w:ascii="Arial" w:hAnsi="Arial" w:cs="Arial"/>
          <w:b/>
          <w:i/>
          <w:sz w:val="22"/>
          <w:szCs w:val="22"/>
        </w:rPr>
        <w:t>host phenotypes</w:t>
      </w:r>
      <w:r w:rsidR="000A52AA" w:rsidRPr="00C867DC">
        <w:rPr>
          <w:rFonts w:ascii="Arial" w:hAnsi="Arial" w:cs="Arial"/>
          <w:b/>
          <w:i/>
          <w:sz w:val="22"/>
          <w:szCs w:val="22"/>
        </w:rPr>
        <w:t>.</w:t>
      </w:r>
      <w:r w:rsidR="002E5560" w:rsidRPr="00C867DC">
        <w:rPr>
          <w:rFonts w:ascii="Arial" w:hAnsi="Arial" w:cs="Arial"/>
          <w:b/>
          <w:i/>
          <w:sz w:val="22"/>
          <w:szCs w:val="22"/>
        </w:rPr>
        <w:t xml:space="preserve"> </w:t>
      </w:r>
      <w:r w:rsidR="00D04AFF" w:rsidRPr="00C867DC">
        <w:rPr>
          <w:rFonts w:ascii="Arial" w:hAnsi="Arial"/>
          <w:sz w:val="22"/>
          <w:szCs w:val="22"/>
        </w:rPr>
        <w:t>I</w:t>
      </w:r>
      <w:r w:rsidR="00725304" w:rsidRPr="00C867DC">
        <w:rPr>
          <w:rFonts w:ascii="Arial" w:hAnsi="Arial"/>
          <w:sz w:val="22"/>
          <w:szCs w:val="22"/>
        </w:rPr>
        <w:t>t is thought that i</w:t>
      </w:r>
      <w:r w:rsidR="007C6B12" w:rsidRPr="00C867DC">
        <w:rPr>
          <w:rFonts w:ascii="Arial" w:hAnsi="Arial"/>
          <w:sz w:val="22"/>
          <w:szCs w:val="22"/>
        </w:rPr>
        <w:t>nflammatory response</w:t>
      </w:r>
      <w:r w:rsidR="00725304" w:rsidRPr="00C867DC">
        <w:rPr>
          <w:rFonts w:ascii="Arial" w:hAnsi="Arial"/>
          <w:sz w:val="22"/>
          <w:szCs w:val="22"/>
        </w:rPr>
        <w:t xml:space="preserve"> </w:t>
      </w:r>
      <w:r w:rsidR="007C6B12" w:rsidRPr="00C867DC">
        <w:rPr>
          <w:rFonts w:ascii="Arial" w:hAnsi="Arial"/>
          <w:sz w:val="22"/>
          <w:szCs w:val="22"/>
        </w:rPr>
        <w:t xml:space="preserve">in UC </w:t>
      </w:r>
      <w:r w:rsidR="00725304" w:rsidRPr="00C867DC">
        <w:rPr>
          <w:rFonts w:ascii="Arial" w:hAnsi="Arial"/>
          <w:sz w:val="22"/>
          <w:szCs w:val="22"/>
        </w:rPr>
        <w:t xml:space="preserve">is </w:t>
      </w:r>
      <w:r w:rsidR="007C6B12" w:rsidRPr="00C867DC">
        <w:rPr>
          <w:rFonts w:ascii="Arial" w:hAnsi="Arial"/>
          <w:sz w:val="22"/>
          <w:szCs w:val="22"/>
        </w:rPr>
        <w:t xml:space="preserve">primarily driven by colonic microbiota. </w:t>
      </w:r>
      <w:r w:rsidR="006F2195" w:rsidRPr="00C867DC">
        <w:rPr>
          <w:rFonts w:ascii="Arial" w:hAnsi="Arial"/>
          <w:sz w:val="22"/>
          <w:szCs w:val="22"/>
        </w:rPr>
        <w:t>Consistent</w:t>
      </w:r>
      <w:r w:rsidR="00725304" w:rsidRPr="00C867DC">
        <w:rPr>
          <w:rFonts w:ascii="Arial" w:hAnsi="Arial"/>
          <w:sz w:val="22"/>
          <w:szCs w:val="22"/>
        </w:rPr>
        <w:t xml:space="preserve"> with this idea, </w:t>
      </w:r>
      <w:r w:rsidR="007C6B12" w:rsidRPr="00C867DC">
        <w:rPr>
          <w:rFonts w:ascii="Arial" w:hAnsi="Arial"/>
          <w:sz w:val="22"/>
          <w:szCs w:val="22"/>
        </w:rPr>
        <w:t xml:space="preserve">several groups have identified changes in </w:t>
      </w:r>
      <w:r w:rsidR="00725304" w:rsidRPr="00C867DC">
        <w:rPr>
          <w:rFonts w:ascii="Arial" w:hAnsi="Arial"/>
          <w:sz w:val="22"/>
          <w:szCs w:val="22"/>
        </w:rPr>
        <w:t>the</w:t>
      </w:r>
      <w:r w:rsidR="007C6B12" w:rsidRPr="00C867DC">
        <w:rPr>
          <w:rFonts w:ascii="Arial" w:hAnsi="Arial"/>
          <w:sz w:val="22"/>
          <w:szCs w:val="22"/>
        </w:rPr>
        <w:t xml:space="preserve"> </w:t>
      </w:r>
      <w:r w:rsidR="00725304" w:rsidRPr="00C867DC">
        <w:rPr>
          <w:rFonts w:ascii="Arial" w:hAnsi="Arial"/>
          <w:sz w:val="22"/>
          <w:szCs w:val="22"/>
        </w:rPr>
        <w:t xml:space="preserve">composition and function of fecal and tissue microbiota of UC patients </w:t>
      </w:r>
      <w:r w:rsidR="007C6B12" w:rsidRPr="00C867DC">
        <w:rPr>
          <w:rFonts w:ascii="Arial" w:hAnsi="Arial"/>
          <w:sz w:val="22"/>
          <w:szCs w:val="22"/>
        </w:rPr>
        <w:t xml:space="preserve">{ref}. However, </w:t>
      </w:r>
      <w:r w:rsidR="006F2195" w:rsidRPr="00C867DC">
        <w:rPr>
          <w:rFonts w:ascii="Arial" w:hAnsi="Arial"/>
          <w:sz w:val="22"/>
          <w:szCs w:val="22"/>
        </w:rPr>
        <w:t xml:space="preserve">those studies do not answer the key question of whether </w:t>
      </w:r>
      <w:r w:rsidR="00725304" w:rsidRPr="00C867DC">
        <w:rPr>
          <w:rFonts w:ascii="Arial" w:hAnsi="Arial"/>
          <w:sz w:val="22"/>
          <w:szCs w:val="22"/>
        </w:rPr>
        <w:t xml:space="preserve">those altered microbial </w:t>
      </w:r>
      <w:r w:rsidR="007C6B12" w:rsidRPr="00C867DC">
        <w:rPr>
          <w:rFonts w:ascii="Arial" w:hAnsi="Arial"/>
          <w:sz w:val="22"/>
          <w:szCs w:val="22"/>
        </w:rPr>
        <w:t xml:space="preserve">components </w:t>
      </w:r>
      <w:r w:rsidR="007C6B12" w:rsidRPr="00C867DC">
        <w:rPr>
          <w:rFonts w:ascii="Arial" w:hAnsi="Arial"/>
          <w:sz w:val="22"/>
          <w:szCs w:val="22"/>
          <w:u w:val="single"/>
        </w:rPr>
        <w:t xml:space="preserve">are relevant </w:t>
      </w:r>
      <w:r w:rsidR="00725304" w:rsidRPr="00C867DC">
        <w:rPr>
          <w:rFonts w:ascii="Arial" w:hAnsi="Arial"/>
          <w:sz w:val="22"/>
          <w:szCs w:val="22"/>
          <w:u w:val="single"/>
        </w:rPr>
        <w:t xml:space="preserve">to the </w:t>
      </w:r>
      <w:r w:rsidR="006F2195" w:rsidRPr="00C867DC">
        <w:rPr>
          <w:rFonts w:ascii="Arial" w:hAnsi="Arial"/>
          <w:sz w:val="22"/>
          <w:szCs w:val="22"/>
          <w:u w:val="single"/>
        </w:rPr>
        <w:t xml:space="preserve">disease </w:t>
      </w:r>
      <w:r w:rsidR="007C6B12" w:rsidRPr="00C867DC">
        <w:rPr>
          <w:rFonts w:ascii="Arial" w:hAnsi="Arial"/>
          <w:sz w:val="22"/>
          <w:szCs w:val="22"/>
          <w:u w:val="single"/>
        </w:rPr>
        <w:t>phenotype</w:t>
      </w:r>
      <w:r w:rsidR="006F2195" w:rsidRPr="00C867DC">
        <w:rPr>
          <w:rFonts w:ascii="Arial" w:hAnsi="Arial"/>
          <w:sz w:val="22"/>
          <w:szCs w:val="22"/>
          <w:u w:val="single"/>
        </w:rPr>
        <w:t xml:space="preserve"> of the host</w:t>
      </w:r>
      <w:r w:rsidR="007C6B12" w:rsidRPr="00C867DC">
        <w:rPr>
          <w:rFonts w:ascii="Arial" w:hAnsi="Arial"/>
          <w:sz w:val="22"/>
          <w:szCs w:val="22"/>
        </w:rPr>
        <w:t xml:space="preserve">. </w:t>
      </w:r>
      <w:r w:rsidR="006F2195" w:rsidRPr="00C867DC">
        <w:rPr>
          <w:rFonts w:ascii="Arial" w:hAnsi="Arial"/>
          <w:sz w:val="22"/>
          <w:szCs w:val="22"/>
        </w:rPr>
        <w:t>To answer this question</w:t>
      </w:r>
      <w:r w:rsidR="007C6B12" w:rsidRPr="00C867DC">
        <w:rPr>
          <w:rFonts w:ascii="Arial" w:hAnsi="Arial"/>
          <w:sz w:val="22"/>
          <w:szCs w:val="22"/>
        </w:rPr>
        <w:t xml:space="preserve">, we </w:t>
      </w:r>
      <w:r w:rsidR="006F2195" w:rsidRPr="00C867DC">
        <w:rPr>
          <w:rFonts w:ascii="Arial" w:hAnsi="Arial"/>
          <w:sz w:val="22"/>
          <w:szCs w:val="22"/>
        </w:rPr>
        <w:t xml:space="preserve">have </w:t>
      </w:r>
      <w:r w:rsidR="007C6B12" w:rsidRPr="00C867DC">
        <w:rPr>
          <w:rFonts w:ascii="Arial" w:hAnsi="Arial"/>
          <w:sz w:val="22"/>
          <w:szCs w:val="22"/>
        </w:rPr>
        <w:t xml:space="preserve">developed and successfully applied an approach called </w:t>
      </w:r>
      <w:r w:rsidR="001E7AC8" w:rsidRPr="001E7AC8">
        <w:rPr>
          <w:rFonts w:ascii="Arial" w:hAnsi="Arial"/>
          <w:b/>
          <w:i/>
          <w:sz w:val="22"/>
          <w:szCs w:val="22"/>
          <w:rPrChange w:id="351" w:author="Microsoft Office User" w:date="2018-02-12T15:41:00Z">
            <w:rPr>
              <w:rFonts w:ascii="Arial" w:hAnsi="Arial"/>
              <w:sz w:val="22"/>
              <w:szCs w:val="22"/>
            </w:rPr>
          </w:rPrChange>
        </w:rPr>
        <w:t>T</w:t>
      </w:r>
      <w:r w:rsidR="007C6B12" w:rsidRPr="001E7AC8">
        <w:rPr>
          <w:rFonts w:ascii="Arial" w:hAnsi="Arial"/>
          <w:b/>
          <w:i/>
          <w:sz w:val="22"/>
          <w:szCs w:val="22"/>
          <w:rPrChange w:id="352" w:author="Microsoft Office User" w:date="2018-02-12T15:41:00Z">
            <w:rPr>
              <w:rFonts w:ascii="Arial" w:hAnsi="Arial"/>
              <w:sz w:val="22"/>
              <w:szCs w:val="22"/>
            </w:rPr>
          </w:rPrChange>
        </w:rPr>
        <w:t xml:space="preserve">ranskingdom </w:t>
      </w:r>
      <w:r w:rsidR="001E7AC8" w:rsidRPr="001E7AC8">
        <w:rPr>
          <w:rFonts w:ascii="Arial" w:hAnsi="Arial"/>
          <w:b/>
          <w:i/>
          <w:sz w:val="22"/>
          <w:szCs w:val="22"/>
          <w:rPrChange w:id="353" w:author="Microsoft Office User" w:date="2018-02-12T15:41:00Z">
            <w:rPr>
              <w:rFonts w:ascii="Arial" w:hAnsi="Arial"/>
              <w:sz w:val="22"/>
              <w:szCs w:val="22"/>
            </w:rPr>
          </w:rPrChange>
        </w:rPr>
        <w:t>N</w:t>
      </w:r>
      <w:r w:rsidR="007C6B12" w:rsidRPr="001E7AC8">
        <w:rPr>
          <w:rFonts w:ascii="Arial" w:hAnsi="Arial"/>
          <w:b/>
          <w:i/>
          <w:sz w:val="22"/>
          <w:szCs w:val="22"/>
          <w:rPrChange w:id="354" w:author="Microsoft Office User" w:date="2018-02-12T15:41:00Z">
            <w:rPr>
              <w:rFonts w:ascii="Arial" w:hAnsi="Arial"/>
              <w:sz w:val="22"/>
              <w:szCs w:val="22"/>
            </w:rPr>
          </w:rPrChange>
        </w:rPr>
        <w:t>etwork (TK-NW) analysis</w:t>
      </w:r>
      <w:r w:rsidR="006F2195" w:rsidRPr="00C867DC">
        <w:rPr>
          <w:rFonts w:ascii="Arial" w:hAnsi="Arial"/>
          <w:sz w:val="22"/>
          <w:szCs w:val="22"/>
        </w:rPr>
        <w:t xml:space="preserve"> that links expression of human and bacterial genes </w:t>
      </w:r>
      <w:r w:rsidR="007C6B12" w:rsidRPr="00C867DC">
        <w:rPr>
          <w:rFonts w:ascii="Arial" w:hAnsi="Arial"/>
          <w:sz w:val="22"/>
          <w:szCs w:val="22"/>
        </w:rPr>
        <w:t>{</w:t>
      </w:r>
      <w:r w:rsidR="006F2195" w:rsidRPr="00C867DC">
        <w:rPr>
          <w:rFonts w:ascii="Arial" w:hAnsi="Arial"/>
          <w:sz w:val="22"/>
          <w:szCs w:val="22"/>
        </w:rPr>
        <w:t xml:space="preserve"> </w:t>
      </w:r>
      <w:r w:rsidR="007C6B12" w:rsidRPr="00C867DC">
        <w:rPr>
          <w:rFonts w:ascii="Arial" w:hAnsi="Arial"/>
          <w:sz w:val="22"/>
          <w:szCs w:val="22"/>
        </w:rPr>
        <w:t xml:space="preserve">ref}. </w:t>
      </w:r>
    </w:p>
    <w:p w14:paraId="6E232F54" w14:textId="0321834F" w:rsidR="007C6B12" w:rsidRPr="00C867DC" w:rsidRDefault="007C6B12" w:rsidP="0087596A">
      <w:pPr>
        <w:tabs>
          <w:tab w:val="left" w:pos="1260"/>
        </w:tabs>
        <w:jc w:val="both"/>
        <w:rPr>
          <w:rFonts w:ascii="Arial" w:hAnsi="Arial"/>
          <w:sz w:val="22"/>
          <w:szCs w:val="22"/>
        </w:rPr>
      </w:pPr>
      <w:r w:rsidRPr="00C867DC">
        <w:rPr>
          <w:rFonts w:ascii="Arial" w:hAnsi="Arial"/>
          <w:sz w:val="22"/>
          <w:szCs w:val="22"/>
        </w:rPr>
        <w:t xml:space="preserve">In </w:t>
      </w:r>
      <w:r w:rsidR="006F2195" w:rsidRPr="00C867DC">
        <w:rPr>
          <w:rFonts w:ascii="Arial" w:hAnsi="Arial"/>
          <w:sz w:val="22"/>
          <w:szCs w:val="22"/>
        </w:rPr>
        <w:t xml:space="preserve">the </w:t>
      </w:r>
      <w:r w:rsidR="002400A3" w:rsidRPr="00C867DC">
        <w:rPr>
          <w:rFonts w:ascii="Arial" w:hAnsi="Arial"/>
          <w:sz w:val="22"/>
          <w:szCs w:val="22"/>
        </w:rPr>
        <w:t>published work</w:t>
      </w:r>
      <w:r w:rsidRPr="00C867DC">
        <w:rPr>
          <w:rFonts w:ascii="Arial" w:hAnsi="Arial"/>
          <w:sz w:val="22"/>
          <w:szCs w:val="22"/>
        </w:rPr>
        <w:t>, we</w:t>
      </w:r>
      <w:r w:rsidR="001E7AC8">
        <w:rPr>
          <w:rFonts w:ascii="Arial" w:hAnsi="Arial"/>
          <w:sz w:val="22"/>
          <w:szCs w:val="22"/>
        </w:rPr>
        <w:t xml:space="preserve"> applied this ap</w:t>
      </w:r>
      <w:ins w:id="355" w:author="Microsoft Office User" w:date="2018-02-12T15:42:00Z">
        <w:r w:rsidR="001E7AC8">
          <w:rPr>
            <w:rFonts w:ascii="Arial" w:hAnsi="Arial"/>
            <w:sz w:val="22"/>
            <w:szCs w:val="22"/>
          </w:rPr>
          <w:t>p</w:t>
        </w:r>
      </w:ins>
      <w:r w:rsidR="001E7AC8">
        <w:rPr>
          <w:rFonts w:ascii="Arial" w:hAnsi="Arial"/>
          <w:sz w:val="22"/>
          <w:szCs w:val="22"/>
        </w:rPr>
        <w:t>ro</w:t>
      </w:r>
      <w:r w:rsidR="006F2195" w:rsidRPr="00C867DC">
        <w:rPr>
          <w:rFonts w:ascii="Arial" w:hAnsi="Arial"/>
          <w:sz w:val="22"/>
          <w:szCs w:val="22"/>
        </w:rPr>
        <w:t>ach to</w:t>
      </w:r>
      <w:r w:rsidRPr="00C867DC">
        <w:rPr>
          <w:rFonts w:ascii="Arial" w:hAnsi="Arial"/>
          <w:sz w:val="22"/>
          <w:szCs w:val="22"/>
        </w:rPr>
        <w:t xml:space="preserve"> reconstruct </w:t>
      </w:r>
      <w:del w:id="356" w:author="Microsoft Office User" w:date="2018-02-12T15:42:00Z">
        <w:r w:rsidRPr="00C867DC" w:rsidDel="001E7AC8">
          <w:rPr>
            <w:rFonts w:ascii="Arial" w:hAnsi="Arial"/>
            <w:sz w:val="22"/>
            <w:szCs w:val="22"/>
          </w:rPr>
          <w:delText>a transkingdom network</w:delText>
        </w:r>
      </w:del>
      <w:ins w:id="357" w:author="Microsoft Office User" w:date="2018-02-12T15:42:00Z">
        <w:r w:rsidR="001E7AC8">
          <w:rPr>
            <w:rFonts w:ascii="Arial" w:hAnsi="Arial"/>
            <w:sz w:val="22"/>
            <w:szCs w:val="22"/>
          </w:rPr>
          <w:t>TK-NW</w:t>
        </w:r>
      </w:ins>
      <w:r w:rsidRPr="00C867DC">
        <w:rPr>
          <w:rFonts w:ascii="Arial" w:hAnsi="Arial"/>
          <w:sz w:val="22"/>
          <w:szCs w:val="22"/>
        </w:rPr>
        <w:t xml:space="preserve"> using metagenomics and host gene expression data focusing on mitochondrial genes</w:t>
      </w:r>
      <w:r w:rsidR="002400A3" w:rsidRPr="00C867DC">
        <w:rPr>
          <w:rFonts w:ascii="Arial" w:hAnsi="Arial"/>
          <w:sz w:val="22"/>
          <w:szCs w:val="22"/>
        </w:rPr>
        <w:t xml:space="preserve"> dysregulated after antibiotic treatment</w:t>
      </w:r>
      <w:ins w:id="358" w:author="Microsoft Office User" w:date="2018-02-12T15:42:00Z">
        <w:r w:rsidR="001E7AC8">
          <w:rPr>
            <w:rFonts w:ascii="Arial" w:hAnsi="Arial"/>
            <w:sz w:val="22"/>
            <w:szCs w:val="22"/>
          </w:rPr>
          <w:t xml:space="preserve"> </w:t>
        </w:r>
      </w:ins>
      <w:r w:rsidR="00B960FD" w:rsidRPr="00C867DC">
        <w:rPr>
          <w:rFonts w:ascii="Arial" w:hAnsi="Arial"/>
          <w:sz w:val="22"/>
          <w:szCs w:val="22"/>
        </w:rPr>
        <w:t>{Gut, 2015}.</w:t>
      </w:r>
      <w:r w:rsidRPr="00C867DC">
        <w:rPr>
          <w:rFonts w:ascii="Arial" w:hAnsi="Arial"/>
          <w:sz w:val="22"/>
          <w:szCs w:val="22"/>
        </w:rPr>
        <w:t xml:space="preserve"> </w:t>
      </w:r>
      <w:r w:rsidR="006F2195" w:rsidRPr="00C867DC">
        <w:rPr>
          <w:rFonts w:ascii="Arial" w:hAnsi="Arial"/>
          <w:sz w:val="22"/>
          <w:szCs w:val="22"/>
        </w:rPr>
        <w:t xml:space="preserve">By analyzing </w:t>
      </w:r>
      <w:r w:rsidRPr="00C867DC">
        <w:rPr>
          <w:rFonts w:ascii="Arial" w:hAnsi="Arial"/>
          <w:sz w:val="22"/>
          <w:szCs w:val="22"/>
        </w:rPr>
        <w:t>this network</w:t>
      </w:r>
      <w:r w:rsidR="006F2195" w:rsidRPr="00C867DC">
        <w:rPr>
          <w:rFonts w:ascii="Arial" w:hAnsi="Arial"/>
          <w:sz w:val="22"/>
          <w:szCs w:val="22"/>
        </w:rPr>
        <w:t>,</w:t>
      </w:r>
      <w:r w:rsidRPr="00C867DC">
        <w:rPr>
          <w:rFonts w:ascii="Arial" w:hAnsi="Arial"/>
          <w:sz w:val="22"/>
          <w:szCs w:val="22"/>
        </w:rPr>
        <w:t xml:space="preserve"> we predicted </w:t>
      </w:r>
      <w:r w:rsidR="002400A3" w:rsidRPr="00C867DC">
        <w:rPr>
          <w:rFonts w:ascii="Arial" w:hAnsi="Arial"/>
          <w:sz w:val="22"/>
          <w:szCs w:val="22"/>
        </w:rPr>
        <w:t xml:space="preserve">and experimentally confirmed </w:t>
      </w:r>
      <w:r w:rsidRPr="00C867DC">
        <w:rPr>
          <w:rFonts w:ascii="Arial" w:hAnsi="Arial"/>
          <w:sz w:val="22"/>
          <w:szCs w:val="22"/>
        </w:rPr>
        <w:t xml:space="preserve">that </w:t>
      </w:r>
      <w:r w:rsidRPr="00C867DC">
        <w:rPr>
          <w:rFonts w:ascii="Arial" w:hAnsi="Arial"/>
          <w:i/>
          <w:sz w:val="22"/>
          <w:szCs w:val="22"/>
        </w:rPr>
        <w:t xml:space="preserve">Pseudomonas </w:t>
      </w:r>
      <w:r w:rsidR="00B960FD" w:rsidRPr="00C867DC">
        <w:rPr>
          <w:rFonts w:ascii="Arial" w:hAnsi="Arial"/>
          <w:i/>
          <w:sz w:val="22"/>
          <w:szCs w:val="22"/>
        </w:rPr>
        <w:t>aeruginosa</w:t>
      </w:r>
      <w:r w:rsidR="00B960FD" w:rsidRPr="00C867DC">
        <w:rPr>
          <w:rFonts w:ascii="Arial" w:hAnsi="Arial"/>
          <w:sz w:val="22"/>
          <w:szCs w:val="22"/>
        </w:rPr>
        <w:t xml:space="preserve"> </w:t>
      </w:r>
      <w:r w:rsidRPr="00C867DC">
        <w:rPr>
          <w:rFonts w:ascii="Arial" w:hAnsi="Arial"/>
          <w:sz w:val="22"/>
          <w:szCs w:val="22"/>
        </w:rPr>
        <w:t xml:space="preserve">negatively affected mitochondria and lead to </w:t>
      </w:r>
      <w:r w:rsidR="006761D2" w:rsidRPr="00C867DC">
        <w:rPr>
          <w:rFonts w:ascii="Arial" w:hAnsi="Arial"/>
          <w:sz w:val="22"/>
          <w:szCs w:val="22"/>
        </w:rPr>
        <w:t xml:space="preserve">epithelial </w:t>
      </w:r>
      <w:r w:rsidRPr="00C867DC">
        <w:rPr>
          <w:rFonts w:ascii="Arial" w:hAnsi="Arial"/>
          <w:sz w:val="22"/>
          <w:szCs w:val="22"/>
        </w:rPr>
        <w:t>cell death</w:t>
      </w:r>
      <w:r w:rsidR="006761D2" w:rsidRPr="00C867DC">
        <w:rPr>
          <w:rFonts w:ascii="Arial" w:hAnsi="Arial"/>
          <w:sz w:val="22"/>
          <w:szCs w:val="22"/>
        </w:rPr>
        <w:t xml:space="preserve"> </w:t>
      </w:r>
      <w:del w:id="359" w:author="Microsoft Office User" w:date="2018-02-12T15:42:00Z">
        <w:r w:rsidR="006761D2" w:rsidRPr="00C867DC" w:rsidDel="001E7AC8">
          <w:rPr>
            <w:rFonts w:ascii="Arial" w:hAnsi="Arial"/>
            <w:sz w:val="22"/>
            <w:szCs w:val="22"/>
          </w:rPr>
          <w:delText xml:space="preserve">discovering </w:delText>
        </w:r>
      </w:del>
      <w:ins w:id="360" w:author="Microsoft Office User" w:date="2018-02-12T15:42:00Z">
        <w:r w:rsidR="001E7AC8">
          <w:rPr>
            <w:rFonts w:ascii="Arial" w:hAnsi="Arial"/>
            <w:sz w:val="22"/>
            <w:szCs w:val="22"/>
          </w:rPr>
          <w:t>un</w:t>
        </w:r>
        <w:r w:rsidR="001E7AC8" w:rsidRPr="00C867DC">
          <w:rPr>
            <w:rFonts w:ascii="Arial" w:hAnsi="Arial"/>
            <w:sz w:val="22"/>
            <w:szCs w:val="22"/>
          </w:rPr>
          <w:t xml:space="preserve">covering </w:t>
        </w:r>
      </w:ins>
      <w:r w:rsidR="006E5B85">
        <w:rPr>
          <w:rFonts w:ascii="Arial" w:hAnsi="Arial"/>
          <w:sz w:val="22"/>
          <w:szCs w:val="22"/>
        </w:rPr>
        <w:t xml:space="preserve">a </w:t>
      </w:r>
      <w:r w:rsidR="006761D2" w:rsidRPr="00C867DC">
        <w:rPr>
          <w:rFonts w:ascii="Arial" w:hAnsi="Arial"/>
          <w:sz w:val="22"/>
          <w:szCs w:val="22"/>
        </w:rPr>
        <w:t>mechanism of antibiotic</w:t>
      </w:r>
      <w:del w:id="361" w:author="Microsoft Office User" w:date="2018-02-12T15:42:00Z">
        <w:r w:rsidR="006761D2" w:rsidRPr="00C867DC" w:rsidDel="001E7AC8">
          <w:rPr>
            <w:rFonts w:ascii="Arial" w:hAnsi="Arial"/>
            <w:sz w:val="22"/>
            <w:szCs w:val="22"/>
          </w:rPr>
          <w:delText xml:space="preserve">s </w:delText>
        </w:r>
      </w:del>
      <w:ins w:id="362" w:author="Microsoft Office User" w:date="2018-02-12T15:42:00Z">
        <w:r w:rsidR="001E7AC8">
          <w:rPr>
            <w:rFonts w:ascii="Arial" w:hAnsi="Arial"/>
            <w:sz w:val="22"/>
            <w:szCs w:val="22"/>
          </w:rPr>
          <w:t>-</w:t>
        </w:r>
      </w:ins>
      <w:r w:rsidR="006761D2" w:rsidRPr="00C867DC">
        <w:rPr>
          <w:rFonts w:ascii="Arial" w:hAnsi="Arial"/>
          <w:sz w:val="22"/>
          <w:szCs w:val="22"/>
        </w:rPr>
        <w:t>associated comorbidities</w:t>
      </w:r>
      <w:r w:rsidR="002400A3" w:rsidRPr="00C867DC">
        <w:rPr>
          <w:rFonts w:ascii="Arial" w:hAnsi="Arial"/>
          <w:sz w:val="22"/>
          <w:szCs w:val="22"/>
        </w:rPr>
        <w:t xml:space="preserve"> </w:t>
      </w:r>
      <w:r w:rsidR="00B343AB">
        <w:rPr>
          <w:rFonts w:ascii="Arial" w:hAnsi="Arial"/>
          <w:sz w:val="22"/>
          <w:szCs w:val="22"/>
        </w:rPr>
        <w:fldChar w:fldCharType="begin"/>
      </w:r>
      <w:r w:rsidR="00B343AB">
        <w:rPr>
          <w:rFonts w:ascii="Arial" w:hAnsi="Arial"/>
          <w:sz w:val="22"/>
          <w:szCs w:val="22"/>
        </w:rPr>
        <w:instrText xml:space="preserve"> ADDIN EN.CITE &lt;EndNote&gt;&lt;Cite&gt;&lt;Author&gt;Morgun&lt;/Author&gt;&lt;Year&gt;2015&lt;/Year&gt;&lt;RecNum&gt;98&lt;/RecNum&gt;&lt;DisplayText&gt;(&lt;style face="italic"&gt;25&lt;/style&gt;)&lt;/DisplayText&gt;&lt;record&gt;&lt;rec-number&gt;98&lt;/rec-number&gt;&lt;foreign-keys&gt;&lt;key app="EN" db-id="r09at99tk2z9vie5a5555r9i0st25xdaz59s" timestamp="1518475849"&gt;98&lt;/key&gt;&lt;/foreign-keys&gt;&lt;ref-type name="Book"&gt;6&lt;/ref-type&gt;&lt;contributors&gt;&lt;authors&gt;&lt;author&gt;Morgun, Andrey&lt;/author&gt;&lt;author&gt;Dzutsev, Amiran&lt;/author&gt;&lt;author&gt;Dong, Xiaoxi&lt;/author&gt;&lt;author&gt;Greer, Renee L.&lt;/author&gt;&lt;author&gt;Sexton, D. Joseph&lt;/author&gt;&lt;author&gt;Ravel, Jacques&lt;/author&gt;&lt;author&gt;Schuster, Martin&lt;/author&gt;&lt;author&gt;Hsiao, William&lt;/author&gt;&lt;author&gt;Matzinger, Polly&lt;/author&gt;&lt;author&gt;Shulzhenko, Natalia&lt;/author&gt;&lt;/authors&gt;&lt;/contributors&gt;&lt;titles&gt;&lt;title&gt;Uncovering effects of antibiotics on the host and microbiota using transkingdom gene networks&lt;/title&gt;&lt;/titles&gt;&lt;pages&gt;1732-43&lt;/pages&gt;&lt;volume&gt;64&lt;/volume&gt;&lt;number&gt;11&lt;/number&gt;&lt;dates&gt;&lt;year&gt;2015&lt;/year&gt;&lt;pub-dates&gt;&lt;date&gt;Nov&lt;/date&gt;&lt;/pub-dates&gt;&lt;/dates&gt;&lt;isbn&gt;1468-3288&lt;/isbn&gt;&lt;accession-num&gt;25614621 </w:instrText>
      </w:r>
      <w:r w:rsidR="00B343AB">
        <w:rPr>
          <w:rFonts w:ascii="Tahoma" w:hAnsi="Tahoma" w:cs="Tahoma"/>
          <w:sz w:val="22"/>
          <w:szCs w:val="22"/>
        </w:rPr>
        <w:instrText>﻿</w:instrText>
      </w:r>
      <w:r w:rsidR="00B343AB">
        <w:rPr>
          <w:rFonts w:ascii="Arial" w:hAnsi="Arial"/>
          <w:sz w:val="22"/>
          <w:szCs w:val="22"/>
        </w:rPr>
        <w:instrText>%0 Journal Article&lt;/accession-num&gt;&lt;label&gt;morgun2015uncovering&lt;/label&gt;&lt;work-type&gt;journal article&lt;/work-type&gt;&lt;urls&gt;&lt;related-urls&gt;&lt;url&gt;http://dx.doi.org/10.1136/gutjnl-2014-308820&lt;/url&gt;&lt;url&gt;http://www.ncbi.nlm.nih.gov/pubmed/25614621&lt;/url&gt;&lt;/related-urls&gt;&lt;/urls&gt;&lt;electronic-resource-num&gt;10.1136/gutjnl-2014-308820&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25</w:t>
      </w:r>
      <w:r w:rsidR="00B343AB">
        <w:rPr>
          <w:rFonts w:ascii="Arial" w:hAnsi="Arial"/>
          <w:noProof/>
          <w:sz w:val="22"/>
          <w:szCs w:val="22"/>
        </w:rPr>
        <w:t>)</w:t>
      </w:r>
      <w:r w:rsidR="00B343AB">
        <w:rPr>
          <w:rFonts w:ascii="Arial" w:hAnsi="Arial"/>
          <w:sz w:val="22"/>
          <w:szCs w:val="22"/>
        </w:rPr>
        <w:fldChar w:fldCharType="end"/>
      </w:r>
      <w:r w:rsidR="002400A3" w:rsidRPr="00C867DC">
        <w:rPr>
          <w:rFonts w:ascii="Arial" w:hAnsi="Arial"/>
          <w:sz w:val="22"/>
          <w:szCs w:val="22"/>
        </w:rPr>
        <w:t>.</w:t>
      </w:r>
    </w:p>
    <w:p w14:paraId="20B281FD" w14:textId="128A3861" w:rsidR="007C6B12" w:rsidRPr="00C867DC" w:rsidRDefault="007C6B12" w:rsidP="0087596A">
      <w:pPr>
        <w:tabs>
          <w:tab w:val="left" w:pos="1260"/>
        </w:tabs>
        <w:jc w:val="both"/>
        <w:rPr>
          <w:rFonts w:ascii="Arial" w:hAnsi="Arial"/>
          <w:sz w:val="22"/>
          <w:szCs w:val="22"/>
        </w:rPr>
      </w:pPr>
      <w:r w:rsidRPr="00C867DC">
        <w:rPr>
          <w:rFonts w:ascii="Arial" w:hAnsi="Arial"/>
          <w:sz w:val="22"/>
          <w:szCs w:val="22"/>
        </w:rPr>
        <w:t xml:space="preserve">Our </w:t>
      </w:r>
      <w:r w:rsidR="002400A3" w:rsidRPr="00C867DC">
        <w:rPr>
          <w:rFonts w:ascii="Arial" w:hAnsi="Arial"/>
          <w:sz w:val="22"/>
          <w:szCs w:val="22"/>
        </w:rPr>
        <w:t xml:space="preserve">recent </w:t>
      </w:r>
      <w:r w:rsidRPr="00C867DC">
        <w:rPr>
          <w:rFonts w:ascii="Arial" w:hAnsi="Arial"/>
          <w:sz w:val="22"/>
          <w:szCs w:val="22"/>
        </w:rPr>
        <w:t>study of common variable immunodeficiency</w:t>
      </w:r>
      <w:r w:rsidR="004A3569">
        <w:rPr>
          <w:rFonts w:ascii="Arial" w:hAnsi="Arial"/>
          <w:sz w:val="22"/>
          <w:szCs w:val="22"/>
        </w:rPr>
        <w:t xml:space="preserve"> </w:t>
      </w:r>
      <w:r w:rsidR="00201710" w:rsidRPr="00C867DC">
        <w:rPr>
          <w:rFonts w:ascii="Arial" w:hAnsi="Arial"/>
          <w:sz w:val="22"/>
          <w:szCs w:val="22"/>
        </w:rPr>
        <w:t>(CVID)</w:t>
      </w:r>
      <w:r w:rsidRPr="00C867DC">
        <w:rPr>
          <w:rFonts w:ascii="Arial" w:hAnsi="Arial"/>
          <w:sz w:val="22"/>
          <w:szCs w:val="22"/>
        </w:rPr>
        <w:t>-associated enteropathy further</w:t>
      </w:r>
      <w:r w:rsidR="006F2195" w:rsidRPr="00C867DC">
        <w:rPr>
          <w:rFonts w:ascii="Arial" w:hAnsi="Arial"/>
          <w:sz w:val="22"/>
          <w:szCs w:val="22"/>
        </w:rPr>
        <w:t xml:space="preserve"> </w:t>
      </w:r>
      <w:r w:rsidRPr="00C867DC">
        <w:rPr>
          <w:rFonts w:ascii="Arial" w:hAnsi="Arial"/>
          <w:sz w:val="22"/>
          <w:szCs w:val="22"/>
        </w:rPr>
        <w:t>valid</w:t>
      </w:r>
      <w:r w:rsidR="006F2195" w:rsidRPr="00C867DC">
        <w:rPr>
          <w:rFonts w:ascii="Arial" w:hAnsi="Arial"/>
          <w:sz w:val="22"/>
          <w:szCs w:val="22"/>
        </w:rPr>
        <w:t>ated</w:t>
      </w:r>
      <w:r w:rsidRPr="00C867DC">
        <w:rPr>
          <w:rFonts w:ascii="Arial" w:hAnsi="Arial"/>
          <w:sz w:val="22"/>
          <w:szCs w:val="22"/>
        </w:rPr>
        <w:t xml:space="preserve"> our approach.</w:t>
      </w:r>
      <w:r w:rsidR="00201710" w:rsidRPr="00C867DC">
        <w:rPr>
          <w:rFonts w:ascii="Arial" w:hAnsi="Arial"/>
          <w:sz w:val="22"/>
          <w:szCs w:val="22"/>
        </w:rPr>
        <w:t xml:space="preserve"> Only half of patients </w:t>
      </w:r>
      <w:r w:rsidR="00201710" w:rsidRPr="00C867DC">
        <w:rPr>
          <w:rFonts w:ascii="Arial" w:hAnsi="Arial"/>
          <w:sz w:val="22"/>
          <w:szCs w:val="22"/>
        </w:rPr>
        <w:lastRenderedPageBreak/>
        <w:t xml:space="preserve">with CVID develop enteropathy, however, the factors underlying this predisposition are unknown. </w:t>
      </w:r>
      <w:r w:rsidR="006F2195" w:rsidRPr="00C867DC">
        <w:rPr>
          <w:rFonts w:ascii="Arial" w:hAnsi="Arial"/>
          <w:sz w:val="22"/>
          <w:szCs w:val="22"/>
        </w:rPr>
        <w:t>G</w:t>
      </w:r>
      <w:r w:rsidRPr="00C867DC">
        <w:rPr>
          <w:rFonts w:ascii="Arial" w:hAnsi="Arial"/>
          <w:sz w:val="22"/>
          <w:szCs w:val="22"/>
        </w:rPr>
        <w:t xml:space="preserve">ene expression profiling of duodenal biopsies </w:t>
      </w:r>
      <w:r w:rsidR="00201710" w:rsidRPr="00C867DC">
        <w:rPr>
          <w:rFonts w:ascii="Arial" w:hAnsi="Arial"/>
          <w:sz w:val="22"/>
          <w:szCs w:val="22"/>
        </w:rPr>
        <w:t xml:space="preserve">of CVID patients with and without enteropathy </w:t>
      </w:r>
      <w:r w:rsidRPr="00C867DC">
        <w:rPr>
          <w:rFonts w:ascii="Arial" w:hAnsi="Arial"/>
          <w:sz w:val="22"/>
          <w:szCs w:val="22"/>
        </w:rPr>
        <w:t xml:space="preserve">revealed a signature of inflammation enriched for </w:t>
      </w:r>
      <w:r w:rsidR="002E5560" w:rsidRPr="00C867DC">
        <w:rPr>
          <w:rFonts w:ascii="Arial" w:hAnsi="Arial"/>
          <w:sz w:val="22"/>
          <w:szCs w:val="22"/>
        </w:rPr>
        <w:t>various immune cells including M</w:t>
      </w:r>
      <w:r w:rsidR="00B960FD" w:rsidRPr="00C867DC">
        <w:rPr>
          <w:rFonts w:ascii="Arial" w:hAnsi="Arial"/>
          <w:sz w:val="22"/>
          <w:szCs w:val="22"/>
        </w:rPr>
        <w:t>1 macrophages (</w:t>
      </w:r>
      <w:r w:rsidR="00B960FD" w:rsidRPr="001E7AC8">
        <w:rPr>
          <w:rFonts w:ascii="Arial" w:hAnsi="Arial"/>
          <w:b/>
          <w:i/>
          <w:sz w:val="22"/>
          <w:szCs w:val="22"/>
          <w:rPrChange w:id="363" w:author="Microsoft Office User" w:date="2018-02-12T15:43:00Z">
            <w:rPr>
              <w:rFonts w:ascii="Arial" w:hAnsi="Arial"/>
              <w:sz w:val="22"/>
              <w:szCs w:val="22"/>
            </w:rPr>
          </w:rPrChange>
        </w:rPr>
        <w:t>Fig.</w:t>
      </w:r>
      <w:ins w:id="364" w:author="Microsoft Office User" w:date="2018-02-12T15:43:00Z">
        <w:r w:rsidR="001E7AC8" w:rsidRPr="001E7AC8">
          <w:rPr>
            <w:rFonts w:ascii="Arial" w:hAnsi="Arial"/>
            <w:b/>
            <w:i/>
            <w:sz w:val="22"/>
            <w:szCs w:val="22"/>
            <w:rPrChange w:id="365" w:author="Microsoft Office User" w:date="2018-02-12T15:43:00Z">
              <w:rPr>
                <w:rFonts w:ascii="Arial" w:hAnsi="Arial"/>
                <w:sz w:val="22"/>
                <w:szCs w:val="22"/>
              </w:rPr>
            </w:rPrChange>
          </w:rPr>
          <w:t xml:space="preserve"> </w:t>
        </w:r>
      </w:ins>
      <w:r w:rsidR="00B960FD" w:rsidRPr="001E7AC8">
        <w:rPr>
          <w:rFonts w:ascii="Arial" w:hAnsi="Arial"/>
          <w:b/>
          <w:i/>
          <w:sz w:val="22"/>
          <w:szCs w:val="22"/>
          <w:rPrChange w:id="366" w:author="Microsoft Office User" w:date="2018-02-12T15:43:00Z">
            <w:rPr>
              <w:rFonts w:ascii="Arial" w:hAnsi="Arial"/>
              <w:sz w:val="22"/>
              <w:szCs w:val="22"/>
            </w:rPr>
          </w:rPrChange>
        </w:rPr>
        <w:t>3</w:t>
      </w:r>
      <w:r w:rsidRPr="00E07B38">
        <w:rPr>
          <w:rFonts w:ascii="Arial" w:hAnsi="Arial"/>
          <w:sz w:val="22"/>
          <w:szCs w:val="22"/>
        </w:rPr>
        <w:t>)</w:t>
      </w:r>
      <w:r w:rsidRPr="00C867DC">
        <w:rPr>
          <w:rFonts w:ascii="Arial" w:hAnsi="Arial"/>
          <w:sz w:val="22"/>
          <w:szCs w:val="22"/>
        </w:rPr>
        <w:t>.</w:t>
      </w:r>
      <w:r w:rsidR="002400A3" w:rsidRPr="00C867DC">
        <w:rPr>
          <w:rFonts w:ascii="Arial" w:hAnsi="Arial"/>
          <w:sz w:val="22"/>
          <w:szCs w:val="22"/>
        </w:rPr>
        <w:t xml:space="preserve"> </w:t>
      </w:r>
      <w:r w:rsidR="006F2195" w:rsidRPr="00C867DC">
        <w:rPr>
          <w:rFonts w:ascii="Arial" w:hAnsi="Arial"/>
          <w:sz w:val="22"/>
          <w:szCs w:val="22"/>
        </w:rPr>
        <w:t>B</w:t>
      </w:r>
      <w:r w:rsidR="002400A3" w:rsidRPr="00C867DC">
        <w:rPr>
          <w:rFonts w:ascii="Arial" w:hAnsi="Arial"/>
          <w:sz w:val="22"/>
          <w:szCs w:val="22"/>
        </w:rPr>
        <w:t>i</w:t>
      </w:r>
      <w:r w:rsidRPr="00C867DC">
        <w:rPr>
          <w:rFonts w:ascii="Arial" w:hAnsi="Arial"/>
          <w:sz w:val="22"/>
          <w:szCs w:val="22"/>
        </w:rPr>
        <w:t xml:space="preserve">opsy samples were </w:t>
      </w:r>
      <w:r w:rsidR="006F2195" w:rsidRPr="00C867DC">
        <w:rPr>
          <w:rFonts w:ascii="Arial" w:hAnsi="Arial"/>
          <w:sz w:val="22"/>
          <w:szCs w:val="22"/>
        </w:rPr>
        <w:t xml:space="preserve">then </w:t>
      </w:r>
      <w:r w:rsidRPr="00C867DC">
        <w:rPr>
          <w:rFonts w:ascii="Arial" w:hAnsi="Arial"/>
          <w:sz w:val="22"/>
          <w:szCs w:val="22"/>
        </w:rPr>
        <w:t xml:space="preserve">analyzed for microbial and host gene expression, based on which a regulatory </w:t>
      </w:r>
      <w:r w:rsidR="006F2195" w:rsidRPr="00C867DC">
        <w:rPr>
          <w:rFonts w:ascii="Arial" w:hAnsi="Arial"/>
          <w:sz w:val="22"/>
          <w:szCs w:val="22"/>
        </w:rPr>
        <w:t xml:space="preserve">transkingdom </w:t>
      </w:r>
      <w:r w:rsidRPr="00C867DC">
        <w:rPr>
          <w:rFonts w:ascii="Arial" w:hAnsi="Arial"/>
          <w:sz w:val="22"/>
          <w:szCs w:val="22"/>
        </w:rPr>
        <w:t>network was reconstructed (</w:t>
      </w:r>
      <w:r w:rsidR="00B960FD" w:rsidRPr="00C867DC">
        <w:rPr>
          <w:rFonts w:ascii="Arial" w:hAnsi="Arial"/>
          <w:sz w:val="22"/>
          <w:szCs w:val="22"/>
        </w:rPr>
        <w:t>Fig. 4</w:t>
      </w:r>
      <w:r w:rsidRPr="00C867DC">
        <w:rPr>
          <w:rFonts w:ascii="Arial" w:hAnsi="Arial"/>
          <w:sz w:val="22"/>
          <w:szCs w:val="22"/>
        </w:rPr>
        <w:t xml:space="preserve">). Focusing on </w:t>
      </w:r>
      <w:r w:rsidR="00201710" w:rsidRPr="00C867DC">
        <w:rPr>
          <w:rFonts w:ascii="Arial" w:hAnsi="Arial"/>
          <w:sz w:val="22"/>
          <w:szCs w:val="22"/>
        </w:rPr>
        <w:t>Mf</w:t>
      </w:r>
      <w:r w:rsidR="006F2195" w:rsidRPr="00C867DC">
        <w:rPr>
          <w:rFonts w:ascii="Arial" w:hAnsi="Arial"/>
          <w:sz w:val="22"/>
          <w:szCs w:val="22"/>
        </w:rPr>
        <w:t xml:space="preserve">-related </w:t>
      </w:r>
      <w:r w:rsidRPr="00C867DC">
        <w:rPr>
          <w:rFonts w:ascii="Arial" w:hAnsi="Arial"/>
          <w:sz w:val="22"/>
          <w:szCs w:val="22"/>
        </w:rPr>
        <w:t xml:space="preserve">inflammatory genes </w:t>
      </w:r>
      <w:r w:rsidR="006F2195" w:rsidRPr="00C867DC">
        <w:rPr>
          <w:rFonts w:ascii="Arial" w:hAnsi="Arial"/>
          <w:sz w:val="22"/>
          <w:szCs w:val="22"/>
        </w:rPr>
        <w:t xml:space="preserve">upregulated </w:t>
      </w:r>
      <w:r w:rsidRPr="00C867DC">
        <w:rPr>
          <w:rFonts w:ascii="Arial" w:hAnsi="Arial"/>
          <w:sz w:val="22"/>
          <w:szCs w:val="22"/>
        </w:rPr>
        <w:t xml:space="preserve">in </w:t>
      </w:r>
      <w:r w:rsidR="006F2195" w:rsidRPr="00C867DC">
        <w:rPr>
          <w:rFonts w:ascii="Arial" w:hAnsi="Arial"/>
          <w:sz w:val="22"/>
          <w:szCs w:val="22"/>
        </w:rPr>
        <w:t xml:space="preserve">the group of CVID patients with </w:t>
      </w:r>
      <w:r w:rsidRPr="00C867DC">
        <w:rPr>
          <w:rFonts w:ascii="Arial" w:hAnsi="Arial"/>
          <w:sz w:val="22"/>
          <w:szCs w:val="22"/>
        </w:rPr>
        <w:t xml:space="preserve">enteropathy, we found that </w:t>
      </w:r>
      <w:r w:rsidRPr="00C867DC">
        <w:rPr>
          <w:rFonts w:ascii="Arial" w:hAnsi="Arial"/>
          <w:i/>
          <w:sz w:val="22"/>
          <w:szCs w:val="22"/>
        </w:rPr>
        <w:t>Acinetobacter baumannii</w:t>
      </w:r>
      <w:r w:rsidRPr="00C867DC">
        <w:rPr>
          <w:rFonts w:ascii="Arial" w:hAnsi="Arial"/>
          <w:sz w:val="22"/>
          <w:szCs w:val="22"/>
        </w:rPr>
        <w:t xml:space="preserve"> was the best candidate microbe </w:t>
      </w:r>
      <w:r w:rsidR="00201710" w:rsidRPr="00C867DC">
        <w:rPr>
          <w:rFonts w:ascii="Arial" w:hAnsi="Arial"/>
          <w:sz w:val="22"/>
          <w:szCs w:val="22"/>
        </w:rPr>
        <w:t xml:space="preserve">driving the inflammatory response, </w:t>
      </w:r>
      <w:del w:id="367" w:author="Microsoft Office User" w:date="2018-02-12T15:44:00Z">
        <w:r w:rsidR="00201710" w:rsidRPr="00C867DC" w:rsidDel="001E7AC8">
          <w:rPr>
            <w:rFonts w:ascii="Arial" w:hAnsi="Arial"/>
            <w:sz w:val="22"/>
            <w:szCs w:val="22"/>
          </w:rPr>
          <w:delText>becasue</w:delText>
        </w:r>
      </w:del>
      <w:ins w:id="368" w:author="Microsoft Office User" w:date="2018-02-12T15:44:00Z">
        <w:r w:rsidR="001E7AC8" w:rsidRPr="00C867DC">
          <w:rPr>
            <w:rFonts w:ascii="Arial" w:hAnsi="Arial"/>
            <w:sz w:val="22"/>
            <w:szCs w:val="22"/>
          </w:rPr>
          <w:t>because</w:t>
        </w:r>
      </w:ins>
      <w:r w:rsidR="00201710" w:rsidRPr="00C867DC">
        <w:rPr>
          <w:rFonts w:ascii="Arial" w:hAnsi="Arial"/>
          <w:sz w:val="22"/>
          <w:szCs w:val="22"/>
        </w:rPr>
        <w:t xml:space="preserve"> </w:t>
      </w:r>
      <w:r w:rsidRPr="00C867DC">
        <w:rPr>
          <w:rFonts w:ascii="Arial" w:hAnsi="Arial"/>
          <w:sz w:val="22"/>
          <w:szCs w:val="22"/>
        </w:rPr>
        <w:t xml:space="preserve">it </w:t>
      </w:r>
      <w:r w:rsidR="00201710" w:rsidRPr="00C867DC">
        <w:rPr>
          <w:rFonts w:ascii="Arial" w:hAnsi="Arial"/>
          <w:sz w:val="22"/>
          <w:szCs w:val="22"/>
        </w:rPr>
        <w:t>displayed</w:t>
      </w:r>
      <w:r w:rsidRPr="00C867DC">
        <w:rPr>
          <w:rFonts w:ascii="Arial" w:hAnsi="Arial"/>
          <w:sz w:val="22"/>
          <w:szCs w:val="22"/>
        </w:rPr>
        <w:t xml:space="preserve"> high connectivity to inflammatory genes in TK-NW (</w:t>
      </w:r>
      <w:r w:rsidRPr="00E07B38">
        <w:rPr>
          <w:rFonts w:ascii="Arial" w:hAnsi="Arial"/>
          <w:b/>
          <w:i/>
          <w:sz w:val="22"/>
          <w:szCs w:val="22"/>
          <w:rPrChange w:id="369" w:author="Microsoft Office User" w:date="2018-02-12T16:24:00Z">
            <w:rPr>
              <w:rFonts w:ascii="Arial" w:hAnsi="Arial"/>
              <w:sz w:val="22"/>
              <w:szCs w:val="22"/>
            </w:rPr>
          </w:rPrChange>
        </w:rPr>
        <w:t>Fig</w:t>
      </w:r>
      <w:r w:rsidR="00B960FD" w:rsidRPr="00E07B38">
        <w:rPr>
          <w:rFonts w:ascii="Arial" w:hAnsi="Arial"/>
          <w:b/>
          <w:i/>
          <w:sz w:val="22"/>
          <w:szCs w:val="22"/>
          <w:rPrChange w:id="370" w:author="Microsoft Office User" w:date="2018-02-12T16:24:00Z">
            <w:rPr>
              <w:rFonts w:ascii="Arial" w:hAnsi="Arial"/>
              <w:sz w:val="22"/>
              <w:szCs w:val="22"/>
            </w:rPr>
          </w:rPrChange>
        </w:rPr>
        <w:t>. 4</w:t>
      </w:r>
      <w:r w:rsidRPr="00C867DC">
        <w:rPr>
          <w:rFonts w:ascii="Arial" w:hAnsi="Arial"/>
          <w:sz w:val="22"/>
          <w:szCs w:val="22"/>
        </w:rPr>
        <w:t xml:space="preserve">). </w:t>
      </w:r>
      <w:r w:rsidR="00201710" w:rsidRPr="00C867DC">
        <w:rPr>
          <w:rFonts w:ascii="Arial" w:hAnsi="Arial"/>
          <w:sz w:val="22"/>
          <w:szCs w:val="22"/>
        </w:rPr>
        <w:t xml:space="preserve">These </w:t>
      </w:r>
      <w:r w:rsidR="002400A3" w:rsidRPr="00C867DC">
        <w:rPr>
          <w:rFonts w:ascii="Arial" w:hAnsi="Arial"/>
          <w:sz w:val="22"/>
          <w:szCs w:val="22"/>
        </w:rPr>
        <w:t>finding</w:t>
      </w:r>
      <w:r w:rsidR="00201710" w:rsidRPr="00C867DC">
        <w:rPr>
          <w:rFonts w:ascii="Arial" w:hAnsi="Arial"/>
          <w:sz w:val="22"/>
          <w:szCs w:val="22"/>
        </w:rPr>
        <w:t>s</w:t>
      </w:r>
      <w:r w:rsidR="002400A3" w:rsidRPr="00C867DC">
        <w:rPr>
          <w:rFonts w:ascii="Arial" w:hAnsi="Arial"/>
          <w:sz w:val="22"/>
          <w:szCs w:val="22"/>
        </w:rPr>
        <w:t xml:space="preserve"> </w:t>
      </w:r>
      <w:r w:rsidR="00201710" w:rsidRPr="00C867DC">
        <w:rPr>
          <w:rFonts w:ascii="Arial" w:hAnsi="Arial"/>
          <w:sz w:val="22"/>
          <w:szCs w:val="22"/>
        </w:rPr>
        <w:t xml:space="preserve">were </w:t>
      </w:r>
      <w:r w:rsidR="002400A3" w:rsidRPr="00C867DC">
        <w:rPr>
          <w:rFonts w:ascii="Arial" w:hAnsi="Arial"/>
          <w:sz w:val="22"/>
          <w:szCs w:val="22"/>
        </w:rPr>
        <w:t>confirmed</w:t>
      </w:r>
      <w:r w:rsidR="00DB1A8C" w:rsidRPr="00C867DC">
        <w:rPr>
          <w:rFonts w:ascii="Arial" w:hAnsi="Arial"/>
          <w:sz w:val="22"/>
          <w:szCs w:val="22"/>
        </w:rPr>
        <w:t xml:space="preserve"> in</w:t>
      </w:r>
      <w:r w:rsidR="002400A3" w:rsidRPr="00C867DC">
        <w:rPr>
          <w:rFonts w:ascii="Arial" w:hAnsi="Arial"/>
          <w:sz w:val="22"/>
          <w:szCs w:val="22"/>
        </w:rPr>
        <w:t xml:space="preserve"> </w:t>
      </w:r>
      <w:r w:rsidR="002400A3" w:rsidRPr="00C867DC">
        <w:rPr>
          <w:rFonts w:ascii="Arial" w:hAnsi="Arial"/>
          <w:i/>
          <w:sz w:val="22"/>
          <w:szCs w:val="22"/>
        </w:rPr>
        <w:t>in vitro</w:t>
      </w:r>
      <w:r w:rsidR="002400A3" w:rsidRPr="00C867DC">
        <w:rPr>
          <w:rFonts w:ascii="Arial" w:hAnsi="Arial"/>
          <w:sz w:val="22"/>
          <w:szCs w:val="22"/>
        </w:rPr>
        <w:t xml:space="preserve"> experiments </w:t>
      </w:r>
      <w:r w:rsidR="00201710" w:rsidRPr="00C867DC">
        <w:rPr>
          <w:rFonts w:ascii="Arial" w:hAnsi="Arial"/>
          <w:sz w:val="22"/>
          <w:szCs w:val="22"/>
        </w:rPr>
        <w:t xml:space="preserve">by activating a </w:t>
      </w:r>
      <w:del w:id="371" w:author="Microsoft Office User" w:date="2018-02-12T15:44:00Z">
        <w:r w:rsidR="00201710" w:rsidRPr="00C867DC" w:rsidDel="001E7AC8">
          <w:rPr>
            <w:rFonts w:ascii="Arial" w:hAnsi="Arial"/>
            <w:sz w:val="22"/>
            <w:szCs w:val="22"/>
          </w:rPr>
          <w:delText>M</w:delText>
        </w:r>
        <w:r w:rsidR="006E5B85" w:rsidDel="001E7AC8">
          <w:rPr>
            <w:rFonts w:ascii="Arial" w:hAnsi="Arial"/>
            <w:sz w:val="22"/>
            <w:szCs w:val="22"/>
          </w:rPr>
          <w:delText>F</w:delText>
        </w:r>
        <w:r w:rsidR="00201710" w:rsidRPr="00C867DC" w:rsidDel="001E7AC8">
          <w:rPr>
            <w:rFonts w:ascii="Arial" w:hAnsi="Arial"/>
            <w:sz w:val="22"/>
            <w:szCs w:val="22"/>
          </w:rPr>
          <w:delText xml:space="preserve"> </w:delText>
        </w:r>
      </w:del>
      <w:ins w:id="372" w:author="Microsoft Office User" w:date="2018-02-12T15:44:00Z">
        <w:r w:rsidR="001E7AC8" w:rsidRPr="00C867DC">
          <w:rPr>
            <w:rFonts w:ascii="Arial" w:hAnsi="Arial"/>
            <w:sz w:val="22"/>
            <w:szCs w:val="22"/>
          </w:rPr>
          <w:t>M</w:t>
        </w:r>
        <w:r w:rsidR="001E7AC8">
          <w:rPr>
            <w:rFonts w:ascii="Arial" w:hAnsi="Arial"/>
            <w:sz w:val="22"/>
            <w:szCs w:val="22"/>
          </w:rPr>
          <w:t>f</w:t>
        </w:r>
        <w:r w:rsidR="001E7AC8" w:rsidRPr="00C867DC">
          <w:rPr>
            <w:rFonts w:ascii="Arial" w:hAnsi="Arial"/>
            <w:sz w:val="22"/>
            <w:szCs w:val="22"/>
          </w:rPr>
          <w:t xml:space="preserve"> </w:t>
        </w:r>
      </w:ins>
      <w:r w:rsidR="00201710" w:rsidRPr="00C867DC">
        <w:rPr>
          <w:rFonts w:ascii="Arial" w:hAnsi="Arial"/>
          <w:sz w:val="22"/>
          <w:szCs w:val="22"/>
        </w:rPr>
        <w:t xml:space="preserve">cell line </w:t>
      </w:r>
      <w:ins w:id="373" w:author="Microsoft Office User" w:date="2018-02-12T15:44:00Z">
        <w:r w:rsidR="001E7AC8">
          <w:rPr>
            <w:rFonts w:ascii="Arial" w:hAnsi="Arial"/>
            <w:sz w:val="22"/>
            <w:szCs w:val="22"/>
          </w:rPr>
          <w:t xml:space="preserve">THP1 </w:t>
        </w:r>
      </w:ins>
      <w:r w:rsidR="00201710" w:rsidRPr="00C867DC">
        <w:rPr>
          <w:rFonts w:ascii="Arial" w:hAnsi="Arial"/>
          <w:sz w:val="22"/>
          <w:szCs w:val="22"/>
        </w:rPr>
        <w:t xml:space="preserve">with </w:t>
      </w:r>
      <w:r w:rsidR="00201710" w:rsidRPr="00C867DC">
        <w:rPr>
          <w:rFonts w:ascii="Arial" w:hAnsi="Arial"/>
          <w:i/>
          <w:sz w:val="22"/>
          <w:szCs w:val="22"/>
        </w:rPr>
        <w:t>Acinetobacter baumannii</w:t>
      </w:r>
      <w:r w:rsidR="00201710" w:rsidRPr="00C867DC">
        <w:rPr>
          <w:rFonts w:ascii="Arial" w:hAnsi="Arial"/>
          <w:sz w:val="22"/>
          <w:szCs w:val="22"/>
        </w:rPr>
        <w:t xml:space="preserve"> </w:t>
      </w:r>
      <w:r w:rsidR="002400A3" w:rsidRPr="00C867DC">
        <w:rPr>
          <w:rFonts w:ascii="Arial" w:hAnsi="Arial"/>
          <w:sz w:val="22"/>
          <w:szCs w:val="22"/>
        </w:rPr>
        <w:t>{</w:t>
      </w:r>
      <w:ins w:id="374" w:author="Microsoft Office User" w:date="2018-02-12T15:44:00Z">
        <w:r w:rsidR="001E7AC8">
          <w:rPr>
            <w:rFonts w:ascii="Arial" w:hAnsi="Arial"/>
            <w:sz w:val="22"/>
            <w:szCs w:val="22"/>
          </w:rPr>
          <w:t>(manuscript under revision</w:t>
        </w:r>
      </w:ins>
      <w:ins w:id="375" w:author="Microsoft Office User" w:date="2018-02-12T15:45:00Z">
        <w:r w:rsidR="001E7AC8">
          <w:rPr>
            <w:rFonts w:ascii="Arial" w:hAnsi="Arial"/>
            <w:sz w:val="22"/>
            <w:szCs w:val="22"/>
          </w:rPr>
          <w:t xml:space="preserve"> and </w:t>
        </w:r>
      </w:ins>
      <w:r w:rsidR="002400A3" w:rsidRPr="00C867DC">
        <w:rPr>
          <w:rFonts w:ascii="Arial" w:hAnsi="Arial"/>
          <w:sz w:val="22"/>
          <w:szCs w:val="22"/>
        </w:rPr>
        <w:t>ref meeting abstract}.</w:t>
      </w:r>
    </w:p>
    <w:p w14:paraId="7B3179DC" w14:textId="499FF534" w:rsidR="007C6B12" w:rsidRPr="00C867DC" w:rsidDel="00B90BF7" w:rsidRDefault="009940BA">
      <w:pPr>
        <w:spacing w:after="120"/>
        <w:jc w:val="both"/>
        <w:rPr>
          <w:del w:id="376" w:author="Microsoft Office User" w:date="2018-02-12T15:46:00Z"/>
          <w:rFonts w:eastAsia="Times New Roman"/>
          <w:sz w:val="22"/>
          <w:szCs w:val="22"/>
        </w:rPr>
        <w:pPrChange w:id="377" w:author="Microsoft Office User" w:date="2018-02-12T15:46:00Z">
          <w:pPr>
            <w:jc w:val="both"/>
          </w:pPr>
        </w:pPrChange>
      </w:pPr>
      <w:del w:id="378" w:author="Microsoft Office User" w:date="2018-02-12T15:24:00Z">
        <w:r w:rsidDel="004D3940">
          <w:rPr>
            <w:rFonts w:ascii="Arial" w:hAnsi="Arial"/>
            <w:noProof/>
            <w:sz w:val="22"/>
            <w:szCs w:val="22"/>
            <w:lang w:eastAsia="zh-CN"/>
          </w:rPr>
          <mc:AlternateContent>
            <mc:Choice Requires="wps">
              <w:drawing>
                <wp:anchor distT="0" distB="0" distL="114300" distR="114300" simplePos="0" relativeHeight="251682816" behindDoc="0" locked="0" layoutInCell="1" allowOverlap="1" wp14:anchorId="3EC90A1C" wp14:editId="0B0B241B">
                  <wp:simplePos x="0" y="0"/>
                  <wp:positionH relativeFrom="column">
                    <wp:posOffset>2451540</wp:posOffset>
                  </wp:positionH>
                  <wp:positionV relativeFrom="paragraph">
                    <wp:posOffset>307340</wp:posOffset>
                  </wp:positionV>
                  <wp:extent cx="804545" cy="179705"/>
                  <wp:effectExtent l="0" t="0" r="0" b="0"/>
                  <wp:wrapSquare wrapText="bothSides"/>
                  <wp:docPr id="46" name="Rectangle 46"/>
                  <wp:cNvGraphicFramePr/>
                  <a:graphic xmlns:a="http://schemas.openxmlformats.org/drawingml/2006/main">
                    <a:graphicData uri="http://schemas.microsoft.com/office/word/2010/wordprocessingShape">
                      <wps:wsp>
                        <wps:cNvSpPr/>
                        <wps:spPr>
                          <a:xfrm>
                            <a:off x="0" y="0"/>
                            <a:ext cx="804545" cy="179705"/>
                          </a:xfrm>
                          <a:prstGeom prst="rect">
                            <a:avLst/>
                          </a:prstGeom>
                        </wps:spPr>
                        <wps:txbx>
                          <w:txbxContent>
                            <w:p w14:paraId="30E2852D" w14:textId="77777777" w:rsidR="004F573A" w:rsidRPr="00C8776A" w:rsidRDefault="004F573A" w:rsidP="006E5B85">
                              <w:pPr>
                                <w:pStyle w:val="NormalWeb"/>
                                <w:spacing w:before="0" w:beforeAutospacing="0" w:after="0" w:afterAutospacing="0"/>
                                <w:rPr>
                                  <w:rFonts w:ascii="Arial" w:hAnsi="Arial" w:cs="Arial"/>
                                  <w:sz w:val="18"/>
                                  <w:szCs w:val="18"/>
                                </w:rPr>
                              </w:pPr>
                              <w:r w:rsidRPr="00C8776A">
                                <w:rPr>
                                  <w:rFonts w:ascii="Arial" w:hAnsi="Arial" w:cs="Arial"/>
                                  <w:i/>
                                  <w:iCs/>
                                  <w:color w:val="000000" w:themeColor="text1"/>
                                  <w:kern w:val="24"/>
                                  <w:sz w:val="18"/>
                                  <w:szCs w:val="18"/>
                                </w:rPr>
                                <w:t>Acinetobacter</w:t>
                              </w:r>
                            </w:p>
                          </w:txbxContent>
                        </wps:txbx>
                        <wps:bodyPr wrap="square" lIns="0" tIns="0" rIns="0" bIns="0">
                          <a:noAutofit/>
                        </wps:bodyPr>
                      </wps:wsp>
                    </a:graphicData>
                  </a:graphic>
                  <wp14:sizeRelH relativeFrom="margin">
                    <wp14:pctWidth>0</wp14:pctWidth>
                  </wp14:sizeRelH>
                  <wp14:sizeRelV relativeFrom="margin">
                    <wp14:pctHeight>0</wp14:pctHeight>
                  </wp14:sizeRelV>
                </wp:anchor>
              </w:drawing>
            </mc:Choice>
            <mc:Fallback>
              <w:pict>
                <v:rect w14:anchorId="3EC90A1C" id="Rectangle 46" o:spid="_x0000_s1071" style="position:absolute;left:0;text-align:left;margin-left:193.05pt;margin-top:24.2pt;width:63.35pt;height:14.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" filled="f" stroked="f">
                  <v:textbox inset="0,0,0,0">
                    <w:txbxContent>
                      <w:p w14:paraId="30E2852D" w14:textId="77777777" w:rsidR="004F573A" w:rsidRPr="00C8776A" w:rsidRDefault="004F573A" w:rsidP="006E5B85">
                        <w:pPr>
                          <w:pStyle w:val="NormalWeb"/>
                          <w:spacing w:before="0" w:beforeAutospacing="0" w:after="0" w:afterAutospacing="0"/>
                          <w:rPr>
                            <w:rFonts w:ascii="Arial" w:hAnsi="Arial" w:cs="Arial"/>
                            <w:sz w:val="18"/>
                            <w:szCs w:val="18"/>
                          </w:rPr>
                        </w:pPr>
                        <w:r w:rsidRPr="00C8776A">
                          <w:rPr>
                            <w:rFonts w:ascii="Arial" w:hAnsi="Arial" w:cs="Arial"/>
                            <w:i/>
                            <w:iCs/>
                            <w:color w:val="000000" w:themeColor="text1"/>
                            <w:kern w:val="24"/>
                            <w:sz w:val="18"/>
                            <w:szCs w:val="18"/>
                          </w:rPr>
                          <w:t>Acinetobacter</w:t>
                        </w:r>
                      </w:p>
                    </w:txbxContent>
                  </v:textbox>
                  <w10:wrap type="square"/>
                </v:rect>
              </w:pict>
            </mc:Fallback>
          </mc:AlternateContent>
        </w:r>
      </w:del>
      <w:r w:rsidR="00DB1A8C" w:rsidRPr="00C867DC">
        <w:rPr>
          <w:rFonts w:ascii="Arial" w:hAnsi="Arial"/>
          <w:sz w:val="22"/>
          <w:szCs w:val="22"/>
        </w:rPr>
        <w:t xml:space="preserve">Additionally, in a clinical case study of two twins with </w:t>
      </w:r>
      <w:r w:rsidR="00DB1A8C" w:rsidRPr="00C867DC">
        <w:rPr>
          <w:rFonts w:ascii="Arial" w:eastAsia="Times New Roman" w:hAnsi="Arial" w:cs="Arial"/>
          <w:bCs/>
          <w:sz w:val="22"/>
          <w:szCs w:val="22"/>
        </w:rPr>
        <w:t>familial</w:t>
      </w:r>
      <w:r w:rsidR="00DB1A8C" w:rsidRPr="00C867DC">
        <w:rPr>
          <w:rStyle w:val="apple-converted-space"/>
          <w:rFonts w:ascii="Arial" w:eastAsia="Times New Roman" w:hAnsi="Arial" w:cs="Arial"/>
          <w:sz w:val="22"/>
          <w:szCs w:val="22"/>
          <w:shd w:val="clear" w:color="auto" w:fill="FFFFFF"/>
        </w:rPr>
        <w:t> </w:t>
      </w:r>
      <w:r w:rsidR="00DB1A8C" w:rsidRPr="00C867DC">
        <w:rPr>
          <w:rFonts w:ascii="Arial" w:eastAsia="Times New Roman" w:hAnsi="Arial" w:cs="Arial"/>
          <w:sz w:val="22"/>
          <w:szCs w:val="22"/>
          <w:shd w:val="clear" w:color="auto" w:fill="FFFFFF"/>
        </w:rPr>
        <w:t>adenomatous</w:t>
      </w:r>
      <w:r w:rsidR="00DB1A8C" w:rsidRPr="00C867DC">
        <w:rPr>
          <w:rStyle w:val="apple-converted-space"/>
          <w:rFonts w:ascii="Arial" w:eastAsia="Times New Roman" w:hAnsi="Arial" w:cs="Arial"/>
          <w:sz w:val="22"/>
          <w:szCs w:val="22"/>
          <w:shd w:val="clear" w:color="auto" w:fill="FFFFFF"/>
        </w:rPr>
        <w:t> </w:t>
      </w:r>
      <w:r w:rsidR="00DB1A8C" w:rsidRPr="00C867DC">
        <w:rPr>
          <w:rFonts w:ascii="Arial" w:eastAsia="Times New Roman" w:hAnsi="Arial" w:cs="Arial"/>
          <w:bCs/>
          <w:sz w:val="22"/>
          <w:szCs w:val="22"/>
        </w:rPr>
        <w:t>polyposis</w:t>
      </w:r>
      <w:r w:rsidR="00DB1A8C" w:rsidRPr="00C867DC">
        <w:rPr>
          <w:rFonts w:eastAsia="Times New Roman"/>
          <w:sz w:val="22"/>
          <w:szCs w:val="22"/>
        </w:rPr>
        <w:t xml:space="preserve"> </w:t>
      </w:r>
      <w:r w:rsidR="00DB1A8C" w:rsidRPr="00C867DC">
        <w:rPr>
          <w:rFonts w:ascii="Arial" w:hAnsi="Arial"/>
          <w:sz w:val="22"/>
          <w:szCs w:val="22"/>
        </w:rPr>
        <w:t>w</w:t>
      </w:r>
      <w:r w:rsidR="00766985" w:rsidRPr="00C867DC">
        <w:rPr>
          <w:rFonts w:ascii="Arial" w:hAnsi="Arial"/>
          <w:sz w:val="22"/>
          <w:szCs w:val="22"/>
        </w:rPr>
        <w:t xml:space="preserve">e </w:t>
      </w:r>
      <w:r w:rsidR="007C6B12" w:rsidRPr="00C867DC">
        <w:rPr>
          <w:rFonts w:ascii="Arial" w:hAnsi="Arial"/>
          <w:sz w:val="22"/>
          <w:szCs w:val="22"/>
        </w:rPr>
        <w:t xml:space="preserve">were able to assess </w:t>
      </w:r>
      <w:r w:rsidR="00DB1A8C" w:rsidRPr="00C867DC">
        <w:rPr>
          <w:rFonts w:ascii="Arial" w:hAnsi="Arial"/>
          <w:sz w:val="22"/>
          <w:szCs w:val="22"/>
        </w:rPr>
        <w:t xml:space="preserve">the </w:t>
      </w:r>
      <w:r w:rsidR="007C6B12" w:rsidRPr="00C867DC">
        <w:rPr>
          <w:rFonts w:ascii="Arial" w:hAnsi="Arial"/>
          <w:sz w:val="22"/>
          <w:szCs w:val="22"/>
        </w:rPr>
        <w:t xml:space="preserve">composition of microbiota in </w:t>
      </w:r>
      <w:r w:rsidR="00DB1A8C" w:rsidRPr="00C867DC">
        <w:rPr>
          <w:rFonts w:ascii="Arial" w:hAnsi="Arial"/>
          <w:sz w:val="22"/>
          <w:szCs w:val="22"/>
        </w:rPr>
        <w:t xml:space="preserve">small </w:t>
      </w:r>
      <w:r w:rsidR="007C6B12" w:rsidRPr="00C867DC">
        <w:rPr>
          <w:rFonts w:ascii="Arial" w:hAnsi="Arial"/>
          <w:sz w:val="22"/>
          <w:szCs w:val="22"/>
        </w:rPr>
        <w:t xml:space="preserve">and </w:t>
      </w:r>
      <w:r w:rsidR="00DB1A8C" w:rsidRPr="00C867DC">
        <w:rPr>
          <w:rFonts w:ascii="Arial" w:hAnsi="Arial"/>
          <w:sz w:val="22"/>
          <w:szCs w:val="22"/>
        </w:rPr>
        <w:t xml:space="preserve">large bowel </w:t>
      </w:r>
      <w:r w:rsidR="007C6B12" w:rsidRPr="00C867DC">
        <w:rPr>
          <w:rFonts w:ascii="Arial" w:hAnsi="Arial"/>
          <w:sz w:val="22"/>
          <w:szCs w:val="22"/>
        </w:rPr>
        <w:t>samples harvested during IPAA surgery {ref}.</w:t>
      </w:r>
      <w:r w:rsidR="00DB1A8C" w:rsidRPr="00C867DC">
        <w:rPr>
          <w:rFonts w:ascii="Arial" w:hAnsi="Arial"/>
          <w:sz w:val="22"/>
          <w:szCs w:val="22"/>
        </w:rPr>
        <w:t xml:space="preserve">, confirming the feasibility of </w:t>
      </w:r>
      <w:r w:rsidR="00F21D2B" w:rsidRPr="00C867DC">
        <w:rPr>
          <w:rFonts w:ascii="Arial" w:hAnsi="Arial"/>
          <w:sz w:val="22"/>
          <w:szCs w:val="22"/>
        </w:rPr>
        <w:t xml:space="preserve">microbiome </w:t>
      </w:r>
      <w:r w:rsidR="007C6B12" w:rsidRPr="00C867DC">
        <w:rPr>
          <w:rFonts w:ascii="Arial" w:hAnsi="Arial"/>
          <w:sz w:val="22"/>
          <w:szCs w:val="22"/>
        </w:rPr>
        <w:t xml:space="preserve">analysis </w:t>
      </w:r>
      <w:r w:rsidR="002400A3" w:rsidRPr="00C867DC">
        <w:rPr>
          <w:rFonts w:ascii="Arial" w:hAnsi="Arial"/>
          <w:sz w:val="22"/>
          <w:szCs w:val="22"/>
        </w:rPr>
        <w:t>in</w:t>
      </w:r>
      <w:r w:rsidR="00F21D2B" w:rsidRPr="00C867DC">
        <w:rPr>
          <w:rFonts w:ascii="Arial" w:hAnsi="Arial"/>
          <w:sz w:val="22"/>
          <w:szCs w:val="22"/>
        </w:rPr>
        <w:t xml:space="preserve"> frozen </w:t>
      </w:r>
      <w:r w:rsidR="002400A3" w:rsidRPr="00C867DC">
        <w:rPr>
          <w:rFonts w:ascii="Arial" w:hAnsi="Arial"/>
          <w:sz w:val="22"/>
          <w:szCs w:val="22"/>
          <w:u w:val="single"/>
        </w:rPr>
        <w:t xml:space="preserve">perioperative </w:t>
      </w:r>
      <w:r w:rsidR="00F21D2B" w:rsidRPr="00C867DC">
        <w:rPr>
          <w:rFonts w:ascii="Arial" w:hAnsi="Arial"/>
          <w:sz w:val="22"/>
          <w:szCs w:val="22"/>
          <w:u w:val="single"/>
        </w:rPr>
        <w:t xml:space="preserve">intestinal  </w:t>
      </w:r>
      <w:r w:rsidR="002400A3" w:rsidRPr="00C867DC">
        <w:rPr>
          <w:rFonts w:ascii="Arial" w:hAnsi="Arial"/>
          <w:sz w:val="22"/>
          <w:szCs w:val="22"/>
          <w:u w:val="single"/>
        </w:rPr>
        <w:t xml:space="preserve">tissue </w:t>
      </w:r>
      <w:del w:id="379" w:author="Microsoft Office User" w:date="2018-02-12T15:45:00Z">
        <w:r w:rsidR="007C6B12" w:rsidRPr="00C867DC" w:rsidDel="00B90BF7">
          <w:rPr>
            <w:rFonts w:ascii="Arial" w:hAnsi="Arial"/>
            <w:sz w:val="22"/>
            <w:szCs w:val="22"/>
          </w:rPr>
          <w:delText xml:space="preserve">samples </w:delText>
        </w:r>
      </w:del>
      <w:ins w:id="380" w:author="Microsoft Office User" w:date="2018-02-12T15:45:00Z">
        <w:r w:rsidR="00B90BF7" w:rsidRPr="00C867DC">
          <w:rPr>
            <w:rFonts w:ascii="Arial" w:hAnsi="Arial"/>
            <w:sz w:val="22"/>
            <w:szCs w:val="22"/>
          </w:rPr>
          <w:t>s</w:t>
        </w:r>
        <w:r w:rsidR="00B90BF7">
          <w:rPr>
            <w:rFonts w:ascii="Arial" w:hAnsi="Arial"/>
            <w:sz w:val="22"/>
            <w:szCs w:val="22"/>
          </w:rPr>
          <w:t>pecimens</w:t>
        </w:r>
        <w:r w:rsidR="00B90BF7" w:rsidRPr="00C867DC">
          <w:rPr>
            <w:rFonts w:ascii="Arial" w:hAnsi="Arial"/>
            <w:sz w:val="22"/>
            <w:szCs w:val="22"/>
          </w:rPr>
          <w:t xml:space="preserve"> </w:t>
        </w:r>
      </w:ins>
      <w:r w:rsidR="007C6B12" w:rsidRPr="00C867DC">
        <w:rPr>
          <w:rFonts w:ascii="Arial" w:hAnsi="Arial"/>
          <w:sz w:val="22"/>
          <w:szCs w:val="22"/>
        </w:rPr>
        <w:t>stored at the</w:t>
      </w:r>
      <w:r w:rsidR="002400A3" w:rsidRPr="00C867DC">
        <w:rPr>
          <w:rFonts w:ascii="Arial" w:hAnsi="Arial"/>
          <w:sz w:val="22"/>
          <w:szCs w:val="22"/>
        </w:rPr>
        <w:t xml:space="preserve"> PSUCoM</w:t>
      </w:r>
      <w:r w:rsidR="007C6B12" w:rsidRPr="00C867DC">
        <w:rPr>
          <w:rFonts w:ascii="Arial" w:hAnsi="Arial"/>
          <w:sz w:val="22"/>
          <w:szCs w:val="22"/>
        </w:rPr>
        <w:t xml:space="preserve"> </w:t>
      </w:r>
      <w:r w:rsidR="00F21D2B" w:rsidRPr="00C867DC">
        <w:rPr>
          <w:rFonts w:ascii="Arial" w:hAnsi="Arial"/>
          <w:sz w:val="22"/>
          <w:szCs w:val="22"/>
        </w:rPr>
        <w:t>Colorectal</w:t>
      </w:r>
      <w:r w:rsidR="007C6B12" w:rsidRPr="00C867DC">
        <w:rPr>
          <w:rFonts w:ascii="Arial" w:hAnsi="Arial"/>
          <w:sz w:val="22"/>
          <w:szCs w:val="22"/>
        </w:rPr>
        <w:t xml:space="preserve"> </w:t>
      </w:r>
      <w:r w:rsidR="00F21D2B" w:rsidRPr="00C867DC">
        <w:rPr>
          <w:rFonts w:ascii="Arial" w:hAnsi="Arial"/>
          <w:sz w:val="22"/>
          <w:szCs w:val="22"/>
        </w:rPr>
        <w:t>Biobank</w:t>
      </w:r>
      <w:r w:rsidR="007C6B12" w:rsidRPr="00C867DC">
        <w:rPr>
          <w:rFonts w:ascii="Arial" w:hAnsi="Arial"/>
          <w:sz w:val="22"/>
          <w:szCs w:val="22"/>
        </w:rPr>
        <w:t xml:space="preserve">. </w:t>
      </w:r>
    </w:p>
    <w:p w14:paraId="3216A586" w14:textId="1AB3C3E9" w:rsidR="0075798A" w:rsidRPr="00C867DC" w:rsidRDefault="0075798A">
      <w:pPr>
        <w:spacing w:after="120"/>
        <w:jc w:val="both"/>
        <w:rPr>
          <w:rFonts w:ascii="Arial" w:hAnsi="Arial" w:cs="Arial"/>
          <w:sz w:val="22"/>
          <w:szCs w:val="22"/>
        </w:rPr>
        <w:pPrChange w:id="381" w:author="Microsoft Office User" w:date="2018-02-12T15:46:00Z">
          <w:pPr>
            <w:jc w:val="both"/>
          </w:pPr>
        </w:pPrChange>
      </w:pPr>
    </w:p>
    <w:p w14:paraId="777A00D5" w14:textId="5483B3D2" w:rsidR="00222BE9" w:rsidRPr="00C867DC" w:rsidRDefault="00222BE9">
      <w:pPr>
        <w:spacing w:after="120"/>
        <w:jc w:val="both"/>
        <w:rPr>
          <w:rFonts w:ascii="Arial" w:hAnsi="Arial" w:cs="Arial"/>
          <w:sz w:val="22"/>
          <w:szCs w:val="22"/>
        </w:rPr>
        <w:pPrChange w:id="382" w:author="Microsoft Office User" w:date="2018-02-12T15:51:00Z">
          <w:pPr>
            <w:jc w:val="both"/>
          </w:pPr>
        </w:pPrChange>
      </w:pPr>
      <w:r w:rsidRPr="00C867DC">
        <w:rPr>
          <w:rFonts w:ascii="Arial" w:hAnsi="Arial" w:cs="Arial"/>
          <w:sz w:val="22"/>
          <w:szCs w:val="22"/>
        </w:rPr>
        <w:t>C.3. EXPERIMENTAL DESIGN</w:t>
      </w:r>
    </w:p>
    <w:p w14:paraId="1E7EE298" w14:textId="15D8CB8D" w:rsidR="00222BE9" w:rsidRPr="00C867DC" w:rsidRDefault="00222BE9" w:rsidP="0087596A">
      <w:pPr>
        <w:jc w:val="both"/>
        <w:rPr>
          <w:rFonts w:ascii="Arial" w:hAnsi="Arial" w:cs="Arial"/>
          <w:b/>
          <w:sz w:val="22"/>
          <w:szCs w:val="22"/>
        </w:rPr>
      </w:pPr>
      <w:r w:rsidRPr="00C867DC">
        <w:rPr>
          <w:rFonts w:ascii="Arial" w:hAnsi="Arial" w:cs="Arial"/>
          <w:b/>
          <w:sz w:val="22"/>
          <w:szCs w:val="22"/>
        </w:rPr>
        <w:t>Aim 1. Establish perioperative M</w:t>
      </w:r>
      <w:r w:rsidRPr="00C867DC">
        <w:rPr>
          <w:rFonts w:ascii="Symbol" w:hAnsi="Symbol" w:cs="Arial"/>
          <w:b/>
          <w:sz w:val="22"/>
          <w:szCs w:val="22"/>
        </w:rPr>
        <w:t></w:t>
      </w:r>
      <w:r w:rsidRPr="00C867DC">
        <w:rPr>
          <w:rFonts w:ascii="Symbol" w:hAnsi="Symbol" w:cs="Arial"/>
          <w:b/>
          <w:sz w:val="22"/>
          <w:szCs w:val="22"/>
        </w:rPr>
        <w:t></w:t>
      </w:r>
      <w:r w:rsidRPr="00C867DC">
        <w:rPr>
          <w:rFonts w:ascii="Arial" w:hAnsi="Arial" w:cs="Arial"/>
          <w:b/>
          <w:sz w:val="22"/>
          <w:szCs w:val="22"/>
        </w:rPr>
        <w:t xml:space="preserve">microbiome transOMIC landscape in patients with UC. </w:t>
      </w:r>
    </w:p>
    <w:p w14:paraId="7794C2DA" w14:textId="630A9604" w:rsidR="00222BE9" w:rsidRPr="00C867DC" w:rsidRDefault="009940BA">
      <w:pPr>
        <w:pStyle w:val="ListParagraph"/>
        <w:numPr>
          <w:ilvl w:val="1"/>
          <w:numId w:val="8"/>
        </w:numPr>
        <w:snapToGrid w:val="0"/>
        <w:spacing w:after="0" w:line="240" w:lineRule="auto"/>
        <w:ind w:left="0" w:firstLine="0"/>
        <w:contextualSpacing w:val="0"/>
        <w:jc w:val="both"/>
        <w:rPr>
          <w:rFonts w:ascii="Arial" w:hAnsi="Arial" w:cs="Arial"/>
          <w:noProof/>
        </w:rPr>
        <w:pPrChange w:id="383" w:author="Microsoft Office User" w:date="2018-02-12T16:06:00Z">
          <w:pPr>
            <w:pStyle w:val="ListParagraph"/>
            <w:numPr>
              <w:ilvl w:val="1"/>
              <w:numId w:val="8"/>
            </w:numPr>
            <w:spacing w:after="0" w:line="240" w:lineRule="auto"/>
            <w:ind w:left="0" w:hanging="720"/>
            <w:jc w:val="both"/>
          </w:pPr>
        </w:pPrChange>
      </w:pPr>
      <w:del w:id="384" w:author="Microsoft Office User" w:date="2018-02-12T15:02:00Z">
        <w:r w:rsidDel="00C8776A">
          <w:rPr>
            <w:rFonts w:ascii="Arial" w:hAnsi="Arial" w:cs="Times New Roman"/>
            <w:b/>
            <w:i/>
            <w:noProof/>
            <w:lang w:eastAsia="zh-CN"/>
          </w:rPr>
          <mc:AlternateContent>
            <mc:Choice Requires="wps">
              <w:drawing>
                <wp:anchor distT="0" distB="0" distL="114300" distR="114300" simplePos="0" relativeHeight="251688960" behindDoc="0" locked="0" layoutInCell="1" allowOverlap="1" wp14:anchorId="3040F84A" wp14:editId="4CC7BC0E">
                  <wp:simplePos x="0" y="0"/>
                  <wp:positionH relativeFrom="column">
                    <wp:posOffset>3234007</wp:posOffset>
                  </wp:positionH>
                  <wp:positionV relativeFrom="paragraph">
                    <wp:posOffset>1316990</wp:posOffset>
                  </wp:positionV>
                  <wp:extent cx="3598450" cy="1543873"/>
                  <wp:effectExtent l="0" t="0" r="0" b="0"/>
                  <wp:wrapSquare wrapText="bothSides"/>
                  <wp:docPr id="50" name="Rectangle 50"/>
                  <wp:cNvGraphicFramePr/>
                  <a:graphic xmlns:a="http://schemas.openxmlformats.org/drawingml/2006/main">
                    <a:graphicData uri="http://schemas.microsoft.com/office/word/2010/wordprocessingShape">
                      <wps:wsp>
                        <wps:cNvSpPr/>
                        <wps:spPr>
                          <a:xfrm>
                            <a:off x="0" y="0"/>
                            <a:ext cx="3598450" cy="1543873"/>
                          </a:xfrm>
                          <a:prstGeom prst="rect">
                            <a:avLst/>
                          </a:prstGeom>
                        </wps:spPr>
                        <wps:txbx>
                          <w:txbxContent>
                            <w:p w14:paraId="2C23439A" w14:textId="33FD5D58" w:rsidR="004F573A" w:rsidRPr="009940BA" w:rsidRDefault="004F573A" w:rsidP="006E5B85">
                              <w:pPr>
                                <w:pStyle w:val="NormalWeb"/>
                                <w:spacing w:before="0" w:beforeAutospacing="0" w:after="0" w:afterAutospacing="0"/>
                                <w:jc w:val="both"/>
                                <w:rPr>
                                  <w:rFonts w:ascii="Arial" w:hAnsi="Arial" w:cs="Arial"/>
                                  <w:sz w:val="18"/>
                                  <w:szCs w:val="18"/>
                                  <w:rPrChange w:id="385" w:author="Microsoft Office User" w:date="2018-02-12T14:56:00Z">
                                    <w:rPr/>
                                  </w:rPrChange>
                                </w:rPr>
                              </w:pPr>
                              <w:r w:rsidRPr="009940BA">
                                <w:rPr>
                                  <w:rFonts w:ascii="Arial" w:eastAsia="MS Mincho" w:hAnsi="Arial" w:cs="Arial"/>
                                  <w:color w:val="000000" w:themeColor="text1"/>
                                  <w:kern w:val="24"/>
                                  <w:sz w:val="18"/>
                                  <w:szCs w:val="18"/>
                                  <w:rPrChange w:id="386" w:author="Microsoft Office User" w:date="2018-02-12T14:56:00Z">
                                    <w:rPr>
                                      <w:rFonts w:ascii="Arial" w:eastAsia="MS Mincho" w:hAnsi="Arial" w:cs="Arial"/>
                                      <w:color w:val="000000" w:themeColor="text1"/>
                                      <w:kern w:val="24"/>
                                      <w:sz w:val="20"/>
                                      <w:szCs w:val="20"/>
                                    </w:rPr>
                                  </w:rPrChange>
                                </w:rPr>
                                <w:t xml:space="preserve">Fig. Y. Transkingdom network analysis identifies </w:t>
                              </w:r>
                              <w:r w:rsidRPr="009940BA">
                                <w:rPr>
                                  <w:rFonts w:ascii="Arial" w:eastAsia="MS Mincho" w:hAnsi="Arial" w:cs="Arial"/>
                                  <w:i/>
                                  <w:iCs/>
                                  <w:color w:val="000000" w:themeColor="text1"/>
                                  <w:kern w:val="24"/>
                                  <w:sz w:val="18"/>
                                  <w:szCs w:val="18"/>
                                  <w:rPrChange w:id="387" w:author="Microsoft Office User" w:date="2018-02-12T14:56:00Z">
                                    <w:rPr>
                                      <w:rFonts w:ascii="Arial" w:eastAsia="MS Mincho" w:hAnsi="Arial" w:cs="Arial"/>
                                      <w:i/>
                                      <w:iCs/>
                                      <w:color w:val="000000" w:themeColor="text1"/>
                                      <w:kern w:val="24"/>
                                      <w:sz w:val="20"/>
                                      <w:szCs w:val="20"/>
                                    </w:rPr>
                                  </w:rPrChange>
                                </w:rPr>
                                <w:t xml:space="preserve">Acinetobacter </w:t>
                              </w:r>
                              <w:r w:rsidRPr="009940BA">
                                <w:rPr>
                                  <w:rFonts w:ascii="Arial" w:eastAsia="MS Mincho" w:hAnsi="Arial" w:cs="Arial"/>
                                  <w:color w:val="000000" w:themeColor="text1"/>
                                  <w:kern w:val="24"/>
                                  <w:sz w:val="18"/>
                                  <w:szCs w:val="18"/>
                                  <w:rPrChange w:id="388" w:author="Microsoft Office User" w:date="2018-02-12T14:56:00Z">
                                    <w:rPr>
                                      <w:rFonts w:ascii="Arial" w:eastAsia="MS Mincho" w:hAnsi="Arial" w:cs="Arial"/>
                                      <w:color w:val="000000" w:themeColor="text1"/>
                                      <w:kern w:val="24"/>
                                      <w:sz w:val="20"/>
                                      <w:szCs w:val="20"/>
                                    </w:rPr>
                                  </w:rPrChange>
                                </w:rPr>
                                <w:t>as a candidate microbe driving CVID enteropathy (E-CVID). (a) network reconstructed from levels of expression of human genes from E-CVID signature and candidate microbes; orange and blue indicate upregulated and downregulated genes in E-CVID, respectively; green and yellow are microbiota increased or decreased in E-CVID, respectively. (b) Number of connections to inflammatory genes in E-CVID and average abundance in E-CVID for microbiota taxa</w:t>
                              </w:r>
                              <w:del w:id="389" w:author="Microsoft Office User" w:date="2018-02-12T15:02:00Z">
                                <w:r w:rsidRPr="009940BA" w:rsidDel="00C8776A">
                                  <w:rPr>
                                    <w:rFonts w:ascii="Arial" w:eastAsia="MS Mincho" w:hAnsi="Arial" w:cs="Arial"/>
                                    <w:color w:val="000000" w:themeColor="text1"/>
                                    <w:kern w:val="24"/>
                                    <w:sz w:val="18"/>
                                    <w:szCs w:val="18"/>
                                    <w:rPrChange w:id="390" w:author="Microsoft Office User" w:date="2018-02-12T14:56:00Z">
                                      <w:rPr>
                                        <w:rFonts w:ascii="Arial" w:eastAsia="MS Mincho" w:hAnsi="Arial" w:cs="Arial"/>
                                        <w:color w:val="000000" w:themeColor="text1"/>
                                        <w:kern w:val="24"/>
                                        <w:sz w:val="20"/>
                                        <w:szCs w:val="20"/>
                                      </w:rPr>
                                    </w:rPrChange>
                                  </w:rPr>
                                  <w:delText>.</w:delText>
                                </w:r>
                              </w:del>
                            </w:p>
                          </w:txbxContent>
                        </wps:txbx>
                        <wps:bodyPr wrap="square">
                          <a:noAutofit/>
                        </wps:bodyPr>
                      </wps:wsp>
                    </a:graphicData>
                  </a:graphic>
                </wp:anchor>
              </w:drawing>
            </mc:Choice>
            <mc:Fallback>
              <w:pict>
                <v:rect w14:anchorId="3040F84A" id="Rectangle 50" o:spid="_x0000_s1072" style="position:absolute;left:0;text-align:left;margin-left:254.65pt;margin-top:103.7pt;width:283.35pt;height:121.5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" filled="f" stroked="f">
                  <v:textbox>
                    <w:txbxContent>
                      <w:p w14:paraId="2C23439A" w14:textId="33FD5D58" w:rsidR="004F573A" w:rsidRPr="009940BA" w:rsidRDefault="004F573A" w:rsidP="006E5B85">
                        <w:pPr>
                          <w:pStyle w:val="NormalWeb"/>
                          <w:spacing w:before="0" w:beforeAutospacing="0" w:after="0" w:afterAutospacing="0"/>
                          <w:jc w:val="both"/>
                          <w:rPr>
                            <w:rFonts w:ascii="Arial" w:hAnsi="Arial" w:cs="Arial"/>
                            <w:sz w:val="18"/>
                            <w:szCs w:val="18"/>
                            <w:rPrChange w:id="391" w:author="Microsoft Office User" w:date="2018-02-12T14:56:00Z">
                              <w:rPr/>
                            </w:rPrChange>
                          </w:rPr>
                        </w:pPr>
                        <w:r w:rsidRPr="009940BA">
                          <w:rPr>
                            <w:rFonts w:ascii="Arial" w:eastAsia="MS Mincho" w:hAnsi="Arial" w:cs="Arial"/>
                            <w:color w:val="000000" w:themeColor="text1"/>
                            <w:kern w:val="24"/>
                            <w:sz w:val="18"/>
                            <w:szCs w:val="18"/>
                            <w:rPrChange w:id="392" w:author="Microsoft Office User" w:date="2018-02-12T14:56:00Z">
                              <w:rPr>
                                <w:rFonts w:ascii="Arial" w:eastAsia="MS Mincho" w:hAnsi="Arial" w:cs="Arial"/>
                                <w:color w:val="000000" w:themeColor="text1"/>
                                <w:kern w:val="24"/>
                                <w:sz w:val="20"/>
                                <w:szCs w:val="20"/>
                              </w:rPr>
                            </w:rPrChange>
                          </w:rPr>
                          <w:t xml:space="preserve">Fig. Y. Transkingdom network analysis identifies </w:t>
                        </w:r>
                        <w:r w:rsidRPr="009940BA">
                          <w:rPr>
                            <w:rFonts w:ascii="Arial" w:eastAsia="MS Mincho" w:hAnsi="Arial" w:cs="Arial"/>
                            <w:i/>
                            <w:iCs/>
                            <w:color w:val="000000" w:themeColor="text1"/>
                            <w:kern w:val="24"/>
                            <w:sz w:val="18"/>
                            <w:szCs w:val="18"/>
                            <w:rPrChange w:id="393" w:author="Microsoft Office User" w:date="2018-02-12T14:56:00Z">
                              <w:rPr>
                                <w:rFonts w:ascii="Arial" w:eastAsia="MS Mincho" w:hAnsi="Arial" w:cs="Arial"/>
                                <w:i/>
                                <w:iCs/>
                                <w:color w:val="000000" w:themeColor="text1"/>
                                <w:kern w:val="24"/>
                                <w:sz w:val="20"/>
                                <w:szCs w:val="20"/>
                              </w:rPr>
                            </w:rPrChange>
                          </w:rPr>
                          <w:t xml:space="preserve">Acinetobacter </w:t>
                        </w:r>
                        <w:r w:rsidRPr="009940BA">
                          <w:rPr>
                            <w:rFonts w:ascii="Arial" w:eastAsia="MS Mincho" w:hAnsi="Arial" w:cs="Arial"/>
                            <w:color w:val="000000" w:themeColor="text1"/>
                            <w:kern w:val="24"/>
                            <w:sz w:val="18"/>
                            <w:szCs w:val="18"/>
                            <w:rPrChange w:id="394" w:author="Microsoft Office User" w:date="2018-02-12T14:56:00Z">
                              <w:rPr>
                                <w:rFonts w:ascii="Arial" w:eastAsia="MS Mincho" w:hAnsi="Arial" w:cs="Arial"/>
                                <w:color w:val="000000" w:themeColor="text1"/>
                                <w:kern w:val="24"/>
                                <w:sz w:val="20"/>
                                <w:szCs w:val="20"/>
                              </w:rPr>
                            </w:rPrChange>
                          </w:rPr>
                          <w:t>as a candidate microbe driving CVID enteropathy (E-CVID). (a) network reconstructed from levels of expression of human genes from E-CVID signature and candidate microbes; orange and blue indicate upregulated and downregulated genes in E-CVID, respectively; green and yellow are microbiota increased or decreased in E-CVID, respectively. (b) Number of connections to inflammatory genes in E-CVID and average abundance in E-CVID for microbiota taxa</w:t>
                        </w:r>
                        <w:del w:id="395" w:author="Microsoft Office User" w:date="2018-02-12T15:02:00Z">
                          <w:r w:rsidRPr="009940BA" w:rsidDel="00C8776A">
                            <w:rPr>
                              <w:rFonts w:ascii="Arial" w:eastAsia="MS Mincho" w:hAnsi="Arial" w:cs="Arial"/>
                              <w:color w:val="000000" w:themeColor="text1"/>
                              <w:kern w:val="24"/>
                              <w:sz w:val="18"/>
                              <w:szCs w:val="18"/>
                              <w:rPrChange w:id="396" w:author="Microsoft Office User" w:date="2018-02-12T14:56:00Z">
                                <w:rPr>
                                  <w:rFonts w:ascii="Arial" w:eastAsia="MS Mincho" w:hAnsi="Arial" w:cs="Arial"/>
                                  <w:color w:val="000000" w:themeColor="text1"/>
                                  <w:kern w:val="24"/>
                                  <w:sz w:val="20"/>
                                  <w:szCs w:val="20"/>
                                </w:rPr>
                              </w:rPrChange>
                            </w:rPr>
                            <w:delText>.</w:delText>
                          </w:r>
                        </w:del>
                      </w:p>
                    </w:txbxContent>
                  </v:textbox>
                  <w10:wrap type="square"/>
                </v:rect>
              </w:pict>
            </mc:Fallback>
          </mc:AlternateContent>
        </w:r>
      </w:del>
      <w:r w:rsidR="00222BE9" w:rsidRPr="00C867DC">
        <w:rPr>
          <w:rFonts w:ascii="Arial" w:hAnsi="Arial" w:cs="Times New Roman"/>
          <w:b/>
          <w:i/>
        </w:rPr>
        <w:t>Establish the diversity of phenotypes and transcriptomic signatures of intestinal mucosal M</w:t>
      </w:r>
      <w:r w:rsidR="00222BE9" w:rsidRPr="00C867DC">
        <w:rPr>
          <w:rFonts w:ascii="Symbol" w:hAnsi="Symbol" w:cs="Times New Roman"/>
          <w:b/>
          <w:i/>
        </w:rPr>
        <w:t></w:t>
      </w:r>
      <w:r w:rsidR="00222BE9" w:rsidRPr="00C867DC">
        <w:rPr>
          <w:rFonts w:ascii="Arial" w:hAnsi="Arial" w:cs="Times New Roman"/>
          <w:b/>
          <w:i/>
        </w:rPr>
        <w:t xml:space="preserve">s in UC patients undergoing colectomy. </w:t>
      </w:r>
      <w:r w:rsidR="00222BE9" w:rsidRPr="00C867DC">
        <w:rPr>
          <w:rFonts w:ascii="Arial" w:hAnsi="Arial" w:cs="Times New Roman"/>
        </w:rPr>
        <w:t xml:space="preserve">Intestinal tissue will be removed from UC and control patients undergoing colectomy and grossly evaluated by </w:t>
      </w:r>
      <w:r w:rsidR="00B12D0C" w:rsidRPr="00C867DC">
        <w:rPr>
          <w:rFonts w:ascii="Arial" w:hAnsi="Arial" w:cs="Times New Roman"/>
        </w:rPr>
        <w:t xml:space="preserve">a </w:t>
      </w:r>
      <w:r w:rsidR="00222BE9" w:rsidRPr="00C867DC">
        <w:rPr>
          <w:rFonts w:ascii="Arial" w:hAnsi="Arial" w:cs="Times New Roman"/>
        </w:rPr>
        <w:t xml:space="preserve">GI pathologist to </w:t>
      </w:r>
      <w:del w:id="397" w:author="Microsoft Office User" w:date="2018-02-12T15:46:00Z">
        <w:r w:rsidR="00B12D0C" w:rsidRPr="00C867DC" w:rsidDel="00B90BF7">
          <w:rPr>
            <w:rFonts w:ascii="Arial" w:hAnsi="Arial" w:cs="Times New Roman"/>
          </w:rPr>
          <w:delText xml:space="preserve">grossly </w:delText>
        </w:r>
      </w:del>
      <w:r w:rsidR="00222BE9" w:rsidRPr="00C867DC">
        <w:rPr>
          <w:rFonts w:ascii="Arial" w:hAnsi="Arial" w:cs="Times New Roman"/>
        </w:rPr>
        <w:t xml:space="preserve">identify uninflamed and inflamed regions. </w:t>
      </w:r>
      <w:r w:rsidR="002D50AE" w:rsidRPr="00C867DC">
        <w:rPr>
          <w:rFonts w:ascii="Arial" w:hAnsi="Arial" w:cs="Arial"/>
          <w:noProof/>
        </w:rPr>
        <w:t>T</w:t>
      </w:r>
      <w:r w:rsidR="00222BE9" w:rsidRPr="00C867DC">
        <w:rPr>
          <w:rFonts w:ascii="Arial" w:hAnsi="Arial" w:cs="Arial"/>
          <w:noProof/>
        </w:rPr>
        <w:t>ransmural tissie specimens will be resected from terminal ileum, ascending, transverse, discending and sigmoid regions of the colon</w:t>
      </w:r>
      <w:r w:rsidR="00B12D0C" w:rsidRPr="00C867DC">
        <w:rPr>
          <w:rFonts w:ascii="Arial" w:hAnsi="Arial" w:cs="Arial"/>
          <w:noProof/>
        </w:rPr>
        <w:t xml:space="preserve"> and </w:t>
      </w:r>
      <w:r w:rsidR="00222BE9" w:rsidRPr="00C867DC">
        <w:rPr>
          <w:rFonts w:ascii="Arial" w:hAnsi="Arial" w:cs="Arial"/>
          <w:noProof/>
        </w:rPr>
        <w:t xml:space="preserve">transported </w:t>
      </w:r>
      <w:r w:rsidR="002D50AE" w:rsidRPr="00C867DC">
        <w:rPr>
          <w:rFonts w:ascii="Arial" w:hAnsi="Arial" w:cs="Arial"/>
          <w:noProof/>
        </w:rPr>
        <w:t xml:space="preserve">in tissue medium </w:t>
      </w:r>
      <w:r w:rsidR="00222BE9" w:rsidRPr="00C867DC">
        <w:rPr>
          <w:rFonts w:ascii="Arial" w:hAnsi="Arial" w:cs="Arial"/>
          <w:noProof/>
        </w:rPr>
        <w:t>on ice to our lab</w:t>
      </w:r>
      <w:r w:rsidR="00B12D0C" w:rsidRPr="00C867DC">
        <w:rPr>
          <w:rFonts w:ascii="Arial" w:hAnsi="Arial" w:cs="Arial"/>
          <w:noProof/>
        </w:rPr>
        <w:t xml:space="preserve"> (MB)</w:t>
      </w:r>
      <w:r w:rsidR="00222BE9" w:rsidRPr="00C867DC">
        <w:rPr>
          <w:rFonts w:ascii="Arial" w:hAnsi="Arial" w:cs="Arial"/>
          <w:noProof/>
        </w:rPr>
        <w:t xml:space="preserve">. </w:t>
      </w:r>
      <w:r w:rsidR="00B12D0C" w:rsidRPr="00C867DC">
        <w:rPr>
          <w:rFonts w:ascii="Arial" w:hAnsi="Arial" w:cs="Arial"/>
          <w:noProof/>
        </w:rPr>
        <w:t>The tissue will be</w:t>
      </w:r>
      <w:r w:rsidR="002D50AE" w:rsidRPr="00C867DC">
        <w:rPr>
          <w:rFonts w:ascii="Arial" w:hAnsi="Arial" w:cs="Arial"/>
          <w:noProof/>
        </w:rPr>
        <w:t xml:space="preserve"> </w:t>
      </w:r>
      <w:r w:rsidR="00222BE9" w:rsidRPr="00C867DC">
        <w:rPr>
          <w:rFonts w:ascii="Arial" w:hAnsi="Arial" w:cs="Arial"/>
          <w:noProof/>
        </w:rPr>
        <w:t>digest</w:t>
      </w:r>
      <w:r w:rsidR="00B12D0C" w:rsidRPr="00C867DC">
        <w:rPr>
          <w:rFonts w:ascii="Arial" w:hAnsi="Arial" w:cs="Arial"/>
          <w:noProof/>
        </w:rPr>
        <w:t>ed</w:t>
      </w:r>
      <w:r w:rsidR="002D50AE" w:rsidRPr="00C867DC">
        <w:rPr>
          <w:rFonts w:ascii="Arial" w:hAnsi="Arial" w:cs="Arial"/>
          <w:noProof/>
        </w:rPr>
        <w:t xml:space="preserve"> </w:t>
      </w:r>
      <w:r w:rsidR="00222BE9" w:rsidRPr="00C867DC">
        <w:rPr>
          <w:rFonts w:ascii="Arial" w:hAnsi="Arial" w:cs="Arial"/>
          <w:noProof/>
        </w:rPr>
        <w:t xml:space="preserve">by </w:t>
      </w:r>
      <w:del w:id="398" w:author="Microsoft Office User" w:date="2018-02-12T15:47:00Z">
        <w:r w:rsidR="00222BE9" w:rsidRPr="00C867DC" w:rsidDel="00B90BF7">
          <w:rPr>
            <w:rFonts w:ascii="Arial" w:hAnsi="Arial" w:cs="Arial"/>
            <w:noProof/>
          </w:rPr>
          <w:delText xml:space="preserve">using </w:delText>
        </w:r>
      </w:del>
      <w:ins w:id="399" w:author="Microsoft Office User" w:date="2018-02-12T15:47:00Z">
        <w:r w:rsidR="00B90BF7">
          <w:rPr>
            <w:rFonts w:ascii="Arial" w:hAnsi="Arial" w:cs="Arial"/>
            <w:noProof/>
          </w:rPr>
          <w:t>adapting</w:t>
        </w:r>
        <w:r w:rsidR="00B90BF7" w:rsidRPr="00C867DC">
          <w:rPr>
            <w:rFonts w:ascii="Arial" w:hAnsi="Arial" w:cs="Arial"/>
            <w:noProof/>
          </w:rPr>
          <w:t xml:space="preserve"> </w:t>
        </w:r>
      </w:ins>
      <w:del w:id="400" w:author="Microsoft Office User" w:date="2018-02-12T15:47:00Z">
        <w:r w:rsidR="00B12D0C" w:rsidRPr="00C867DC" w:rsidDel="00B90BF7">
          <w:rPr>
            <w:rFonts w:ascii="Arial" w:hAnsi="Arial" w:cs="Arial"/>
            <w:noProof/>
          </w:rPr>
          <w:delText xml:space="preserve">the </w:delText>
        </w:r>
      </w:del>
      <w:ins w:id="401" w:author="Microsoft Office User" w:date="2018-02-12T15:47:00Z">
        <w:r w:rsidR="00B90BF7">
          <w:rPr>
            <w:rFonts w:ascii="Arial" w:hAnsi="Arial" w:cs="Arial"/>
            <w:noProof/>
          </w:rPr>
          <w:t>our</w:t>
        </w:r>
        <w:r w:rsidR="00B90BF7" w:rsidRPr="00C867DC">
          <w:rPr>
            <w:rFonts w:ascii="Arial" w:hAnsi="Arial" w:cs="Arial"/>
            <w:noProof/>
          </w:rPr>
          <w:t xml:space="preserve"> </w:t>
        </w:r>
      </w:ins>
      <w:r w:rsidR="002D50AE" w:rsidRPr="00C867DC">
        <w:rPr>
          <w:rFonts w:ascii="Arial" w:hAnsi="Arial" w:cs="Arial"/>
          <w:noProof/>
        </w:rPr>
        <w:t>previously developed</w:t>
      </w:r>
      <w:r w:rsidR="00222BE9" w:rsidRPr="00C867DC">
        <w:rPr>
          <w:rFonts w:ascii="Arial" w:hAnsi="Arial" w:cs="Arial"/>
          <w:noProof/>
        </w:rPr>
        <w:t xml:space="preserve"> protocol </w:t>
      </w:r>
      <w:r w:rsidR="00222BE9" w:rsidRPr="00C867DC">
        <w:rPr>
          <w:rFonts w:ascii="Arial" w:hAnsi="Arial" w:cs="Arial"/>
          <w:noProof/>
          <w:highlight w:val="magenta"/>
        </w:rPr>
        <w:t>(ref</w:t>
      </w:r>
      <w:ins w:id="402" w:author="Microsoft Office User" w:date="2018-02-12T15:47:00Z">
        <w:r w:rsidR="00B90BF7">
          <w:rPr>
            <w:rFonts w:ascii="Arial" w:hAnsi="Arial" w:cs="Arial"/>
            <w:noProof/>
          </w:rPr>
          <w:t>)</w:t>
        </w:r>
      </w:ins>
      <w:r w:rsidR="00B12D0C" w:rsidRPr="00C867DC">
        <w:rPr>
          <w:rFonts w:ascii="Arial" w:hAnsi="Arial" w:cs="Arial"/>
          <w:noProof/>
        </w:rPr>
        <w:t xml:space="preserve"> to</w:t>
      </w:r>
      <w:r w:rsidR="00222BE9" w:rsidRPr="00C867DC">
        <w:rPr>
          <w:rFonts w:ascii="Arial" w:hAnsi="Arial" w:cs="Arial"/>
          <w:noProof/>
        </w:rPr>
        <w:t xml:space="preserve"> obtain single cell suspensions</w:t>
      </w:r>
      <w:r w:rsidR="00B12D0C" w:rsidRPr="00C867DC">
        <w:rPr>
          <w:rFonts w:ascii="Arial" w:hAnsi="Arial" w:cs="Arial"/>
          <w:noProof/>
        </w:rPr>
        <w:t>, which</w:t>
      </w:r>
      <w:r w:rsidR="00222BE9" w:rsidRPr="00C867DC">
        <w:rPr>
          <w:rFonts w:ascii="Arial" w:hAnsi="Arial" w:cs="Arial"/>
          <w:noProof/>
        </w:rPr>
        <w:t xml:space="preserve"> </w:t>
      </w:r>
      <w:r w:rsidR="00B12D0C" w:rsidRPr="00C867DC">
        <w:rPr>
          <w:rFonts w:ascii="Arial" w:hAnsi="Arial" w:cs="Arial"/>
          <w:noProof/>
        </w:rPr>
        <w:t xml:space="preserve">will </w:t>
      </w:r>
      <w:r w:rsidR="00222BE9" w:rsidRPr="00C867DC">
        <w:rPr>
          <w:rFonts w:ascii="Arial" w:hAnsi="Arial" w:cs="Arial"/>
          <w:noProof/>
        </w:rPr>
        <w:t>be stained with a cocktail of monoclonal antibodies</w:t>
      </w:r>
      <w:r w:rsidR="002D50AE" w:rsidRPr="00C867DC">
        <w:rPr>
          <w:rFonts w:ascii="Arial" w:hAnsi="Arial" w:cs="Arial"/>
          <w:noProof/>
        </w:rPr>
        <w:t xml:space="preserve"> </w:t>
      </w:r>
      <w:r w:rsidR="00B12D0C" w:rsidRPr="00C867DC">
        <w:rPr>
          <w:rFonts w:ascii="Arial" w:hAnsi="Arial" w:cs="Arial"/>
          <w:noProof/>
        </w:rPr>
        <w:t xml:space="preserve"> as described in </w:t>
      </w:r>
      <w:r w:rsidR="00B12D0C" w:rsidRPr="00D5083A">
        <w:rPr>
          <w:rFonts w:ascii="Arial" w:hAnsi="Arial" w:cs="Arial"/>
          <w:b/>
          <w:i/>
          <w:noProof/>
          <w:rPrChange w:id="403" w:author="Microsoft Office User" w:date="2018-02-12T15:48:00Z">
            <w:rPr>
              <w:rFonts w:ascii="Arial" w:hAnsi="Arial" w:cs="Arial"/>
              <w:noProof/>
            </w:rPr>
          </w:rPrChange>
        </w:rPr>
        <w:t>Fig. 2.</w:t>
      </w:r>
      <w:r w:rsidR="00B12D0C" w:rsidRPr="00C867DC">
        <w:rPr>
          <w:rFonts w:ascii="Arial" w:hAnsi="Arial" w:cs="Arial"/>
          <w:noProof/>
        </w:rPr>
        <w:t xml:space="preserve">, </w:t>
      </w:r>
      <w:r w:rsidR="00222BE9" w:rsidRPr="00C867DC">
        <w:rPr>
          <w:rFonts w:ascii="Arial" w:hAnsi="Arial" w:cs="Arial"/>
          <w:noProof/>
        </w:rPr>
        <w:t xml:space="preserve"> </w:t>
      </w:r>
      <w:r w:rsidR="002D50AE" w:rsidRPr="00C867DC">
        <w:rPr>
          <w:rFonts w:ascii="Arial" w:hAnsi="Arial" w:cs="Arial"/>
          <w:noProof/>
        </w:rPr>
        <w:t xml:space="preserve">and </w:t>
      </w:r>
      <w:r w:rsidR="00B12D0C" w:rsidRPr="00C867DC">
        <w:rPr>
          <w:rFonts w:ascii="Arial" w:hAnsi="Arial" w:cs="Arial"/>
          <w:noProof/>
        </w:rPr>
        <w:t xml:space="preserve">cell types of interest will be purified </w:t>
      </w:r>
      <w:r w:rsidR="00222BE9" w:rsidRPr="00C867DC">
        <w:rPr>
          <w:rFonts w:ascii="Arial" w:hAnsi="Arial" w:cs="Arial"/>
          <w:noProof/>
        </w:rPr>
        <w:t>using BD Aria III cell sorter. To identify myeloid cell populations we will use a combination of 12 antibodies and a marker for dead cells – CD45 to identify hematopietic cells, CD11b and CD11c to identify myeloid cells, MHC Class II to identify antigen-presenting cells,  CD14 and CD64 to distinguish between DCs and M</w:t>
      </w:r>
      <w:r w:rsidR="00222BE9" w:rsidRPr="00C867DC">
        <w:rPr>
          <w:rFonts w:ascii="Symbol" w:hAnsi="Symbol" w:cs="Arial"/>
          <w:noProof/>
        </w:rPr>
        <w:t></w:t>
      </w:r>
      <w:r w:rsidR="00222BE9" w:rsidRPr="00C867DC">
        <w:rPr>
          <w:rFonts w:ascii="Arial" w:hAnsi="Arial" w:cs="Arial"/>
          <w:noProof/>
        </w:rPr>
        <w:t>s, CD1c and CD172a/b to separate DC1 and DC2, and CD209 and CD163 to differentiate between four M</w:t>
      </w:r>
      <w:r w:rsidR="00222BE9" w:rsidRPr="00C867DC">
        <w:rPr>
          <w:rFonts w:ascii="Symbol" w:hAnsi="Symbol" w:cs="Arial"/>
          <w:noProof/>
        </w:rPr>
        <w:t></w:t>
      </w:r>
      <w:r w:rsidR="00222BE9" w:rsidRPr="00C867DC">
        <w:rPr>
          <w:rFonts w:ascii="Arial" w:hAnsi="Arial" w:cs="Arial"/>
          <w:noProof/>
        </w:rPr>
        <w:t xml:space="preserve"> subsets. By using the gating strategy described in </w:t>
      </w:r>
      <w:r w:rsidR="00222BE9" w:rsidRPr="00C867DC">
        <w:rPr>
          <w:rFonts w:ascii="Arial" w:hAnsi="Arial" w:cs="Arial"/>
          <w:b/>
          <w:i/>
          <w:noProof/>
        </w:rPr>
        <w:t>Fig. 2</w:t>
      </w:r>
      <w:r w:rsidR="00222BE9" w:rsidRPr="00C867DC">
        <w:rPr>
          <w:rFonts w:ascii="Arial" w:hAnsi="Arial" w:cs="Arial"/>
          <w:noProof/>
        </w:rPr>
        <w:t>, we will be able to isolate at least 9 cell types (5,000 cells each) inclduing four populations of M</w:t>
      </w:r>
      <w:r w:rsidR="00222BE9" w:rsidRPr="00C867DC">
        <w:rPr>
          <w:rFonts w:ascii="Symbol" w:hAnsi="Symbol" w:cs="Arial"/>
          <w:noProof/>
        </w:rPr>
        <w:t></w:t>
      </w:r>
      <w:r w:rsidR="00222BE9" w:rsidRPr="00C867DC">
        <w:rPr>
          <w:rFonts w:ascii="Arial" w:hAnsi="Arial" w:cs="Arial"/>
          <w:noProof/>
        </w:rPr>
        <w:t>s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xml:space="preserve"> and CD209</w:t>
      </w:r>
      <w:r w:rsidR="00222BE9" w:rsidRPr="00C867DC">
        <w:rPr>
          <w:rFonts w:ascii="Arial" w:hAnsi="Arial" w:cs="Arial"/>
          <w:noProof/>
          <w:vertAlign w:val="superscript"/>
        </w:rPr>
        <w:t>+</w:t>
      </w:r>
      <w:r w:rsidR="00222BE9" w:rsidRPr="00C867DC">
        <w:rPr>
          <w:rFonts w:ascii="Arial" w:hAnsi="Arial" w:cs="Arial"/>
          <w:noProof/>
        </w:rPr>
        <w:t>CD163</w:t>
      </w:r>
      <w:r w:rsidR="00222BE9" w:rsidRPr="00C867DC">
        <w:rPr>
          <w:rFonts w:ascii="Arial" w:hAnsi="Arial" w:cs="Arial"/>
          <w:noProof/>
          <w:vertAlign w:val="superscript"/>
        </w:rPr>
        <w:t>+</w:t>
      </w:r>
      <w:r w:rsidR="00222BE9" w:rsidRPr="00C867DC">
        <w:rPr>
          <w:rFonts w:ascii="Arial" w:hAnsi="Arial" w:cs="Arial"/>
          <w:noProof/>
        </w:rPr>
        <w:t>), DC1 and DC2, total PMN leukocytes, total lymphocytes, and CD45</w:t>
      </w:r>
      <w:r w:rsidR="00222BE9" w:rsidRPr="00C867DC">
        <w:rPr>
          <w:rFonts w:ascii="Arial" w:hAnsi="Arial" w:cs="Arial"/>
          <w:noProof/>
          <w:vertAlign w:val="superscript"/>
        </w:rPr>
        <w:t>–</w:t>
      </w:r>
      <w:r w:rsidR="00222BE9" w:rsidRPr="00C867DC">
        <w:rPr>
          <w:rFonts w:ascii="Arial" w:hAnsi="Arial" w:cs="Arial"/>
          <w:noProof/>
        </w:rPr>
        <w:t xml:space="preserve"> stromal cells. </w:t>
      </w:r>
      <w:r w:rsidR="00AB4539" w:rsidRPr="00C867DC">
        <w:rPr>
          <w:rFonts w:ascii="Arial" w:hAnsi="Arial" w:cs="Arial"/>
          <w:noProof/>
        </w:rPr>
        <w:t xml:space="preserve">We will also analize </w:t>
      </w:r>
      <w:r w:rsidR="001665DD" w:rsidRPr="00C867DC">
        <w:rPr>
          <w:rFonts w:ascii="Arial" w:hAnsi="Arial" w:cs="Arial"/>
          <w:noProof/>
        </w:rPr>
        <w:t xml:space="preserve">and compare the frequency of </w:t>
      </w:r>
      <w:r w:rsidR="00AB4539" w:rsidRPr="00C867DC">
        <w:rPr>
          <w:rFonts w:ascii="Arial" w:hAnsi="Arial" w:cs="Arial"/>
          <w:noProof/>
        </w:rPr>
        <w:t xml:space="preserve">each myeloid cell subset </w:t>
      </w:r>
      <w:r w:rsidR="001665DD" w:rsidRPr="00C867DC">
        <w:rPr>
          <w:rFonts w:ascii="Arial" w:hAnsi="Arial" w:cs="Arial"/>
          <w:noProof/>
        </w:rPr>
        <w:t>in un</w:t>
      </w:r>
      <w:r w:rsidR="00AB4539" w:rsidRPr="00C867DC">
        <w:rPr>
          <w:rFonts w:ascii="Arial" w:hAnsi="Arial" w:cs="Arial"/>
          <w:noProof/>
        </w:rPr>
        <w:t xml:space="preserve">inflamed and  inflamed regions </w:t>
      </w:r>
      <w:r w:rsidR="001665DD" w:rsidRPr="00C867DC">
        <w:rPr>
          <w:rFonts w:ascii="Arial" w:hAnsi="Arial" w:cs="Arial"/>
          <w:noProof/>
        </w:rPr>
        <w:t xml:space="preserve">of the mucosa from UC patients and </w:t>
      </w:r>
      <w:r w:rsidR="00AB4539" w:rsidRPr="00C867DC">
        <w:rPr>
          <w:rFonts w:ascii="Arial" w:hAnsi="Arial" w:cs="Arial"/>
          <w:noProof/>
        </w:rPr>
        <w:t xml:space="preserve">control subjects. </w:t>
      </w:r>
      <w:r w:rsidR="00222BE9" w:rsidRPr="00C867DC">
        <w:rPr>
          <w:rFonts w:ascii="Arial" w:hAnsi="Arial" w:cs="Arial"/>
          <w:noProof/>
        </w:rPr>
        <w:t>Total RNA will be isolated from each cell type</w:t>
      </w:r>
      <w:ins w:id="404" w:author="Microsoft Office User" w:date="2018-02-12T15:49:00Z">
        <w:r w:rsidR="00D5083A">
          <w:rPr>
            <w:rFonts w:ascii="Arial" w:hAnsi="Arial" w:cs="Arial"/>
            <w:noProof/>
          </w:rPr>
          <w:t>,</w:t>
        </w:r>
      </w:ins>
      <w:r w:rsidR="00222BE9" w:rsidRPr="00C867DC">
        <w:rPr>
          <w:rFonts w:ascii="Arial" w:hAnsi="Arial" w:cs="Arial"/>
          <w:noProof/>
        </w:rPr>
        <w:t xml:space="preserve"> and </w:t>
      </w:r>
      <w:r w:rsidR="00222BE9" w:rsidRPr="00C867DC">
        <w:rPr>
          <w:rFonts w:ascii="Arial" w:hAnsi="Arial" w:cs="Times New Roman"/>
        </w:rPr>
        <w:t>RNAseq of human transcriptome will be performed. 3</w:t>
      </w:r>
      <w:r w:rsidR="00644ED5">
        <w:rPr>
          <w:rFonts w:ascii="Arial" w:hAnsi="Arial" w:cs="Times New Roman"/>
        </w:rPr>
        <w:t>’</w:t>
      </w:r>
      <w:r w:rsidR="00222BE9" w:rsidRPr="00C867DC">
        <w:rPr>
          <w:rFonts w:ascii="Arial" w:hAnsi="Arial" w:cs="Times New Roman"/>
        </w:rPr>
        <w:t>UTR sequencing</w:t>
      </w:r>
      <w:r w:rsidR="00AB4539" w:rsidRPr="00C867DC">
        <w:rPr>
          <w:rFonts w:ascii="Arial" w:hAnsi="Arial" w:cs="Times New Roman"/>
        </w:rPr>
        <w:t xml:space="preserve"> {ref-Lexogen}</w:t>
      </w:r>
      <w:r w:rsidR="00222BE9" w:rsidRPr="00C867DC">
        <w:rPr>
          <w:rFonts w:ascii="Arial" w:hAnsi="Arial" w:cs="Times New Roman"/>
        </w:rPr>
        <w:t xml:space="preserve"> will be used as the most affordable </w:t>
      </w:r>
      <w:r w:rsidR="00644ED5">
        <w:rPr>
          <w:rFonts w:ascii="Arial" w:hAnsi="Arial" w:cs="Times New Roman"/>
        </w:rPr>
        <w:t>option</w:t>
      </w:r>
      <w:r w:rsidR="00222BE9" w:rsidRPr="00C867DC">
        <w:rPr>
          <w:rFonts w:ascii="Arial" w:hAnsi="Arial" w:cs="Times New Roman"/>
        </w:rPr>
        <w:t xml:space="preserve"> within limits of R21 budget. </w:t>
      </w:r>
      <w:r w:rsidR="00AB4539" w:rsidRPr="00C867DC">
        <w:rPr>
          <w:rFonts w:ascii="Arial" w:hAnsi="Arial" w:cs="Times New Roman"/>
        </w:rPr>
        <w:t xml:space="preserve">We will identify </w:t>
      </w:r>
      <w:r w:rsidR="00222BE9" w:rsidRPr="00C867DC">
        <w:rPr>
          <w:rFonts w:ascii="Arial" w:hAnsi="Arial" w:cs="Arial"/>
          <w:noProof/>
        </w:rPr>
        <w:t xml:space="preserve">cell type </w:t>
      </w:r>
      <w:r w:rsidR="00222BE9" w:rsidRPr="004A3569">
        <w:rPr>
          <w:rFonts w:ascii="Arial" w:hAnsi="Arial" w:cs="Arial"/>
          <w:noProof/>
          <w:color w:val="000000" w:themeColor="text1"/>
        </w:rPr>
        <w:t xml:space="preserve">specific </w:t>
      </w:r>
      <w:r w:rsidR="00644ED5" w:rsidRPr="004A3569">
        <w:rPr>
          <w:rFonts w:ascii="Arial" w:hAnsi="Arial" w:cs="Arial"/>
          <w:noProof/>
          <w:color w:val="000000" w:themeColor="text1"/>
        </w:rPr>
        <w:t xml:space="preserve">and whole tissue </w:t>
      </w:r>
      <w:r w:rsidR="00222BE9" w:rsidRPr="004A3569">
        <w:rPr>
          <w:rFonts w:ascii="Arial" w:hAnsi="Arial" w:cs="Arial"/>
          <w:noProof/>
          <w:color w:val="000000" w:themeColor="text1"/>
        </w:rPr>
        <w:t>gene expression signatures</w:t>
      </w:r>
      <w:r w:rsidR="00AB4539" w:rsidRPr="004A3569">
        <w:rPr>
          <w:rFonts w:ascii="Arial" w:hAnsi="Arial" w:cs="Arial"/>
          <w:noProof/>
          <w:color w:val="000000" w:themeColor="text1"/>
        </w:rPr>
        <w:t xml:space="preserve"> </w:t>
      </w:r>
      <w:r w:rsidR="005929CB" w:rsidRPr="004A3569">
        <w:rPr>
          <w:rFonts w:ascii="Arial" w:hAnsi="Arial" w:cs="Arial"/>
          <w:noProof/>
          <w:color w:val="000000" w:themeColor="text1"/>
        </w:rPr>
        <w:t xml:space="preserve">and alterations asscoiated with disease </w:t>
      </w:r>
      <w:r w:rsidR="00AB4539" w:rsidRPr="004A3569">
        <w:rPr>
          <w:rFonts w:ascii="Arial" w:hAnsi="Arial" w:cs="Arial"/>
          <w:noProof/>
          <w:color w:val="000000" w:themeColor="text1"/>
        </w:rPr>
        <w:t xml:space="preserve">by comparing transcritomes of different cell subtypes </w:t>
      </w:r>
      <w:r w:rsidR="005929CB" w:rsidRPr="004A3569">
        <w:rPr>
          <w:rFonts w:ascii="Arial" w:hAnsi="Arial" w:cs="Arial"/>
          <w:noProof/>
          <w:color w:val="000000" w:themeColor="text1"/>
        </w:rPr>
        <w:t xml:space="preserve">from different sites </w:t>
      </w:r>
      <w:r w:rsidR="00AB4539" w:rsidRPr="004A3569">
        <w:rPr>
          <w:rFonts w:ascii="Arial" w:hAnsi="Arial" w:cs="Arial"/>
          <w:noProof/>
          <w:color w:val="000000" w:themeColor="text1"/>
        </w:rPr>
        <w:t>as we have done previously {refs</w:t>
      </w:r>
      <w:r w:rsidR="00AB4539" w:rsidRPr="004A3569">
        <w:rPr>
          <w:rFonts w:ascii="Arial" w:hAnsi="Arial" w:cs="Arial"/>
          <w:b/>
          <w:i/>
          <w:noProof/>
          <w:color w:val="000000" w:themeColor="text1"/>
        </w:rPr>
        <w:t>}</w:t>
      </w:r>
      <w:r w:rsidR="005929CB" w:rsidRPr="004A3569">
        <w:rPr>
          <w:rFonts w:ascii="Arial" w:hAnsi="Arial" w:cs="Arial"/>
          <w:b/>
          <w:i/>
          <w:noProof/>
          <w:color w:val="000000" w:themeColor="text1"/>
        </w:rPr>
        <w:t xml:space="preserve"> fig from </w:t>
      </w:r>
      <w:r w:rsidR="005929CB" w:rsidRPr="00C867DC">
        <w:rPr>
          <w:rFonts w:ascii="Arial" w:hAnsi="Arial" w:cs="Arial"/>
          <w:b/>
          <w:i/>
          <w:noProof/>
        </w:rPr>
        <w:t>prelimn data</w:t>
      </w:r>
      <w:r w:rsidR="00AB4539" w:rsidRPr="00C867DC">
        <w:rPr>
          <w:rFonts w:ascii="Arial" w:hAnsi="Arial" w:cs="Arial"/>
          <w:noProof/>
        </w:rPr>
        <w:t xml:space="preserve">. </w:t>
      </w:r>
      <w:r w:rsidR="00222BE9" w:rsidRPr="00C867DC">
        <w:rPr>
          <w:rFonts w:ascii="Arial" w:hAnsi="Arial" w:cs="Arial"/>
          <w:noProof/>
        </w:rPr>
        <w:t>Our control</w:t>
      </w:r>
      <w:r w:rsidR="00AB4539" w:rsidRPr="00C867DC">
        <w:rPr>
          <w:rFonts w:ascii="Arial" w:hAnsi="Arial" w:cs="Arial"/>
          <w:noProof/>
        </w:rPr>
        <w:t>s</w:t>
      </w:r>
      <w:r w:rsidR="00222BE9" w:rsidRPr="00C867DC">
        <w:rPr>
          <w:rFonts w:ascii="Arial" w:hAnsi="Arial" w:cs="Arial"/>
          <w:noProof/>
        </w:rPr>
        <w:t xml:space="preserve"> will consist of </w:t>
      </w:r>
      <w:del w:id="405" w:author="Microsoft Office User" w:date="2018-02-12T15:50:00Z">
        <w:r w:rsidR="004A3569" w:rsidDel="00D5083A">
          <w:rPr>
            <w:rFonts w:ascii="Arial" w:hAnsi="Arial" w:cs="Arial"/>
            <w:noProof/>
          </w:rPr>
          <w:delText xml:space="preserve">tissues  and </w:delText>
        </w:r>
      </w:del>
      <w:r w:rsidR="00EA5AF6" w:rsidRPr="00C867DC">
        <w:rPr>
          <w:rFonts w:ascii="Arial" w:hAnsi="Arial" w:cs="Arial"/>
          <w:noProof/>
        </w:rPr>
        <w:t xml:space="preserve">myeloid cell populations isolated from matching </w:t>
      </w:r>
      <w:r w:rsidR="00AB4539" w:rsidRPr="00C867DC">
        <w:rPr>
          <w:rFonts w:ascii="Arial" w:hAnsi="Arial" w:cs="Arial"/>
          <w:noProof/>
        </w:rPr>
        <w:t xml:space="preserve">periferal blood </w:t>
      </w:r>
      <w:r w:rsidR="005929CB" w:rsidRPr="00C867DC">
        <w:rPr>
          <w:rFonts w:ascii="Arial" w:hAnsi="Arial" w:cs="Arial"/>
          <w:noProof/>
        </w:rPr>
        <w:t xml:space="preserve">and </w:t>
      </w:r>
      <w:r w:rsidR="00EA5AF6" w:rsidRPr="00C867DC">
        <w:rPr>
          <w:rFonts w:ascii="Arial" w:hAnsi="Arial" w:cs="Arial"/>
          <w:noProof/>
        </w:rPr>
        <w:t xml:space="preserve">the intestinal mucosa of </w:t>
      </w:r>
      <w:r w:rsidR="00222BE9" w:rsidRPr="00C867DC">
        <w:rPr>
          <w:rFonts w:ascii="Arial" w:hAnsi="Arial" w:cs="Arial"/>
          <w:noProof/>
        </w:rPr>
        <w:t xml:space="preserve">non-IBD patients with </w:t>
      </w:r>
      <w:r w:rsidR="00521D2D" w:rsidRPr="00C867DC">
        <w:rPr>
          <w:rFonts w:ascii="Arial" w:hAnsi="Arial" w:cs="Arial"/>
          <w:noProof/>
        </w:rPr>
        <w:t>colorectal cancer</w:t>
      </w:r>
      <w:r w:rsidR="00BB4985" w:rsidRPr="00C867DC">
        <w:rPr>
          <w:rFonts w:ascii="Arial" w:hAnsi="Arial" w:cs="Arial"/>
          <w:noProof/>
        </w:rPr>
        <w:t xml:space="preserve"> and </w:t>
      </w:r>
      <w:r w:rsidR="00222BE9" w:rsidRPr="00C867DC">
        <w:rPr>
          <w:rFonts w:ascii="Arial" w:hAnsi="Arial" w:cs="Arial"/>
          <w:noProof/>
        </w:rPr>
        <w:t xml:space="preserve">abdomianl trauma. </w:t>
      </w:r>
    </w:p>
    <w:p w14:paraId="64EF1429" w14:textId="325B7F63" w:rsidR="00B56A05" w:rsidRPr="00C867DC" w:rsidRDefault="00FD490E" w:rsidP="0087596A">
      <w:pPr>
        <w:pStyle w:val="ListParagraph"/>
        <w:numPr>
          <w:ilvl w:val="1"/>
          <w:numId w:val="8"/>
        </w:numPr>
        <w:spacing w:after="0" w:line="240" w:lineRule="auto"/>
        <w:ind w:left="0" w:firstLine="0"/>
        <w:contextualSpacing w:val="0"/>
        <w:jc w:val="both"/>
        <w:rPr>
          <w:rFonts w:ascii="Arial" w:hAnsi="Arial" w:cs="Arial"/>
          <w:b/>
          <w:i/>
        </w:rPr>
      </w:pPr>
      <w:r w:rsidRPr="00C867DC">
        <w:rPr>
          <w:rFonts w:ascii="Arial" w:hAnsi="Arial" w:cs="Arial"/>
          <w:b/>
          <w:i/>
          <w:noProof/>
        </w:rPr>
        <w:t>Establish m</w:t>
      </w:r>
      <w:r w:rsidR="00AB3D72" w:rsidRPr="00C867DC">
        <w:rPr>
          <w:rFonts w:ascii="Arial" w:hAnsi="Arial" w:cs="Arial"/>
          <w:b/>
          <w:i/>
          <w:noProof/>
        </w:rPr>
        <w:t>icrobiome</w:t>
      </w:r>
      <w:r w:rsidR="00F65BAC" w:rsidRPr="00C867DC">
        <w:rPr>
          <w:rFonts w:ascii="Arial" w:hAnsi="Arial" w:cs="Arial"/>
          <w:b/>
          <w:i/>
          <w:noProof/>
        </w:rPr>
        <w:t xml:space="preserve"> profiles </w:t>
      </w:r>
      <w:r w:rsidR="00B56A05" w:rsidRPr="00C867DC">
        <w:rPr>
          <w:rFonts w:ascii="Arial" w:hAnsi="Arial" w:cs="Arial"/>
          <w:b/>
          <w:i/>
          <w:noProof/>
        </w:rPr>
        <w:t xml:space="preserve">and </w:t>
      </w:r>
      <w:r w:rsidR="00B56A05" w:rsidRPr="00C867DC">
        <w:rPr>
          <w:rFonts w:ascii="Arial" w:hAnsi="Arial" w:cs="Arial"/>
          <w:b/>
          <w:i/>
        </w:rPr>
        <w:t>candidate pathobionts activating M</w:t>
      </w:r>
      <w:r w:rsidR="00B56A05" w:rsidRPr="00C867DC">
        <w:rPr>
          <w:rFonts w:ascii="Symbol" w:hAnsi="Symbol" w:cs="Arial"/>
          <w:b/>
          <w:i/>
        </w:rPr>
        <w:t></w:t>
      </w:r>
      <w:r w:rsidR="00B56A05" w:rsidRPr="00C867DC">
        <w:rPr>
          <w:rFonts w:ascii="Arial" w:hAnsi="Arial" w:cs="Arial"/>
          <w:b/>
          <w:i/>
        </w:rPr>
        <w:t>s in the gut of UC patients via transkingdom network analysis</w:t>
      </w:r>
    </w:p>
    <w:p w14:paraId="63A8386C" w14:textId="02B364D6" w:rsidR="00F65BAC" w:rsidRPr="00C867DC" w:rsidRDefault="007B5A3E" w:rsidP="0087596A">
      <w:pPr>
        <w:pStyle w:val="ListParagraph"/>
        <w:spacing w:after="0" w:line="240" w:lineRule="auto"/>
        <w:ind w:left="0"/>
        <w:jc w:val="both"/>
        <w:rPr>
          <w:rFonts w:ascii="Arial" w:hAnsi="Arial" w:cs="Arial"/>
        </w:rPr>
      </w:pPr>
      <w:r w:rsidRPr="00C867DC">
        <w:rPr>
          <w:rFonts w:ascii="Arial" w:hAnsi="Arial" w:cs="Arial"/>
          <w:noProof/>
        </w:rPr>
        <w:t>M</w:t>
      </w:r>
      <w:r w:rsidR="00F65BAC" w:rsidRPr="00C867DC">
        <w:rPr>
          <w:rFonts w:ascii="Arial" w:hAnsi="Arial" w:cs="Arial"/>
          <w:noProof/>
        </w:rPr>
        <w:t xml:space="preserve">icrobiota composition </w:t>
      </w:r>
      <w:r w:rsidRPr="00C867DC">
        <w:rPr>
          <w:rFonts w:ascii="Arial" w:hAnsi="Arial" w:cs="Arial"/>
          <w:noProof/>
        </w:rPr>
        <w:t xml:space="preserve">will be assessed </w:t>
      </w:r>
      <w:r w:rsidR="00F65BAC" w:rsidRPr="00C867DC">
        <w:rPr>
          <w:rFonts w:ascii="Arial" w:hAnsi="Arial" w:cs="Arial"/>
          <w:noProof/>
        </w:rPr>
        <w:t xml:space="preserve">in </w:t>
      </w:r>
      <w:r w:rsidRPr="00C867DC">
        <w:rPr>
          <w:rFonts w:ascii="Arial" w:hAnsi="Arial" w:cs="Arial"/>
          <w:noProof/>
        </w:rPr>
        <w:t xml:space="preserve">the same samples described in Aim 1.1 </w:t>
      </w:r>
      <w:r w:rsidR="00F65BAC" w:rsidRPr="00C867DC">
        <w:rPr>
          <w:rFonts w:ascii="Arial" w:hAnsi="Arial" w:cs="Arial"/>
          <w:noProof/>
        </w:rPr>
        <w:t>{Schieffer,2017}</w:t>
      </w:r>
      <w:r w:rsidRPr="00C867DC">
        <w:rPr>
          <w:rFonts w:ascii="Arial" w:hAnsi="Arial" w:cs="Arial"/>
          <w:noProof/>
        </w:rPr>
        <w:t xml:space="preserve"> by employing s</w:t>
      </w:r>
      <w:r w:rsidR="00F65BAC" w:rsidRPr="00C867DC">
        <w:rPr>
          <w:rFonts w:ascii="Arial" w:hAnsi="Arial" w:cs="Arial"/>
          <w:noProof/>
        </w:rPr>
        <w:t xml:space="preserve">tandard pipelines for 16S rRNA based taxonomic microbiome analysis (e.g. QIIME) </w:t>
      </w:r>
      <w:r w:rsidRPr="00C867DC">
        <w:rPr>
          <w:rFonts w:ascii="Arial" w:hAnsi="Arial" w:cs="Arial"/>
          <w:noProof/>
        </w:rPr>
        <w:t xml:space="preserve">routinely </w:t>
      </w:r>
      <w:r w:rsidR="00F65BAC" w:rsidRPr="00C867DC">
        <w:rPr>
          <w:rFonts w:ascii="Arial" w:hAnsi="Arial" w:cs="Arial"/>
          <w:noProof/>
        </w:rPr>
        <w:t xml:space="preserve">used by our lab {ref}. </w:t>
      </w:r>
      <w:r w:rsidRPr="00C867DC">
        <w:rPr>
          <w:rFonts w:ascii="Arial" w:hAnsi="Arial" w:cs="Arial"/>
          <w:noProof/>
        </w:rPr>
        <w:t xml:space="preserve">In obtained datasets we </w:t>
      </w:r>
      <w:r w:rsidR="00F65BAC" w:rsidRPr="00C867DC">
        <w:rPr>
          <w:rFonts w:ascii="Arial" w:hAnsi="Arial" w:cs="Arial"/>
          <w:noProof/>
        </w:rPr>
        <w:t xml:space="preserve">will estimate microbiota diversity, richness, and similarity between communities at different sites and states. Pairewise analyses will include comparisons between inflammed and </w:t>
      </w:r>
      <w:del w:id="406" w:author="Microsoft Office User" w:date="2018-02-12T15:52:00Z">
        <w:r w:rsidR="00F65BAC" w:rsidRPr="00C867DC" w:rsidDel="00D5083A">
          <w:rPr>
            <w:rFonts w:ascii="Arial" w:hAnsi="Arial" w:cs="Arial"/>
            <w:noProof/>
          </w:rPr>
          <w:delText>non-</w:delText>
        </w:r>
      </w:del>
      <w:ins w:id="407" w:author="Microsoft Office User" w:date="2018-02-12T15:52:00Z">
        <w:r w:rsidR="00D5083A">
          <w:rPr>
            <w:rFonts w:ascii="Arial" w:hAnsi="Arial" w:cs="Arial"/>
            <w:noProof/>
          </w:rPr>
          <w:t>un</w:t>
        </w:r>
      </w:ins>
      <w:r w:rsidR="00F65BAC" w:rsidRPr="00C867DC">
        <w:rPr>
          <w:rFonts w:ascii="Arial" w:hAnsi="Arial" w:cs="Arial"/>
          <w:noProof/>
        </w:rPr>
        <w:t>inflammed colon samples within the same patient.</w:t>
      </w:r>
      <w:r w:rsidR="005929CB" w:rsidRPr="00C867DC">
        <w:rPr>
          <w:rFonts w:ascii="Arial" w:hAnsi="Arial" w:cs="Arial"/>
          <w:noProof/>
        </w:rPr>
        <w:t xml:space="preserve">  </w:t>
      </w:r>
      <w:r w:rsidR="00F65BAC" w:rsidRPr="00C867DC">
        <w:rPr>
          <w:rFonts w:ascii="Arial" w:hAnsi="Arial" w:cs="Arial"/>
          <w:noProof/>
        </w:rPr>
        <w:t xml:space="preserve">A subset of samples proving to be most informative, will be used for shotgun metagenomics. In this case, we will employ </w:t>
      </w:r>
      <w:r w:rsidR="00F65BAC" w:rsidRPr="00C867DC">
        <w:rPr>
          <w:rFonts w:ascii="Arial" w:hAnsi="Arial" w:cs="Arial"/>
        </w:rPr>
        <w:t xml:space="preserve">Processing Utility for Metagenomics Analysis (PuMA) for shotgun data, as we have done in our previous studies </w:t>
      </w:r>
      <w:r w:rsidR="00F65BAC" w:rsidRPr="00C867DC">
        <w:rPr>
          <w:rFonts w:ascii="Arial" w:hAnsi="Arial" w:cs="Arial"/>
        </w:rPr>
        <w:fldChar w:fldCharType="begin">
          <w:fldData xml:space="preserve">PEVuZE5vdGU+PENpdGU+PEF1dGhvcj5HcmVlcjwvQXV0aG9yPjxZZWFyPjIwMTY8L1llYXI+PFJl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=
</w:fldData>
        </w:fldChar>
      </w:r>
      <w:r w:rsidR="00B343AB">
        <w:rPr>
          <w:rFonts w:ascii="Arial" w:hAnsi="Arial" w:cs="Arial"/>
        </w:rPr>
        <w:instrText xml:space="preserve"> ADDIN EN.CITE </w:instrText>
      </w:r>
      <w:r w:rsidR="00B343AB">
        <w:rPr>
          <w:rFonts w:ascii="Arial" w:hAnsi="Arial" w:cs="Arial"/>
        </w:rPr>
        <w:fldChar w:fldCharType="begin">
          <w:fldData xml:space="preserve">PEVuZE5vdGU+PENpdGU+PEF1dGhvcj5HcmVlcjwvQXV0aG9yPjxZZWFyPjIwMTY8L1llYXI+PFJl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=
</w:fldData>
        </w:fldChar>
      </w:r>
      <w:r w:rsidR="00B343AB">
        <w:rPr>
          <w:rFonts w:ascii="Arial" w:hAnsi="Arial" w:cs="Arial"/>
        </w:rPr>
        <w:instrText xml:space="preserve"> ADDIN EN.CITE.DATA </w:instrText>
      </w:r>
      <w:r w:rsidR="00B343AB">
        <w:rPr>
          <w:rFonts w:ascii="Arial" w:hAnsi="Arial" w:cs="Arial"/>
        </w:rPr>
      </w:r>
      <w:r w:rsidR="00B343AB">
        <w:rPr>
          <w:rFonts w:ascii="Arial" w:hAnsi="Arial" w:cs="Arial"/>
        </w:rPr>
        <w:fldChar w:fldCharType="end"/>
      </w:r>
      <w:r w:rsidR="00F65BAC" w:rsidRPr="00C867DC">
        <w:rPr>
          <w:rFonts w:ascii="Arial" w:hAnsi="Arial" w:cs="Arial"/>
        </w:rPr>
        <w:fldChar w:fldCharType="separate"/>
      </w:r>
      <w:r w:rsidR="00B343AB">
        <w:rPr>
          <w:rFonts w:ascii="Arial" w:hAnsi="Arial" w:cs="Arial"/>
          <w:noProof/>
        </w:rPr>
        <w:t>(</w:t>
      </w:r>
      <w:r w:rsidR="00B343AB" w:rsidRPr="00B343AB">
        <w:rPr>
          <w:rFonts w:ascii="Arial" w:hAnsi="Arial" w:cs="Arial"/>
          <w:i/>
          <w:noProof/>
        </w:rPr>
        <w:t>23, 26</w:t>
      </w:r>
      <w:r w:rsidR="00B343AB">
        <w:rPr>
          <w:rFonts w:ascii="Arial" w:hAnsi="Arial" w:cs="Arial"/>
          <w:noProof/>
        </w:rPr>
        <w:t>)</w:t>
      </w:r>
      <w:r w:rsidR="00F65BAC" w:rsidRPr="00C867DC">
        <w:rPr>
          <w:rFonts w:ascii="Arial" w:hAnsi="Arial" w:cs="Arial"/>
        </w:rPr>
        <w:fldChar w:fldCharType="end"/>
      </w:r>
      <w:r w:rsidR="00F65BAC" w:rsidRPr="00C867DC">
        <w:rPr>
          <w:rFonts w:ascii="Arial" w:hAnsi="Arial" w:cs="Arial"/>
        </w:rPr>
        <w:t>. PuMA itself consists of several tools for filtering data, aligning reads to genomes</w:t>
      </w:r>
      <w:r w:rsidR="00F65BAC" w:rsidRPr="00C867DC">
        <w:rPr>
          <w:rFonts w:ascii="Arial" w:hAnsi="Arial" w:cs="Arial"/>
        </w:rPr>
        <w:fldChar w:fldCharType="begin"/>
      </w:r>
      <w:r w:rsidR="00B343AB">
        <w:rPr>
          <w:rFonts w:ascii="Arial" w:hAnsi="Arial" w:cs="Arial"/>
        </w:rPr>
        <w:instrText xml:space="preserve"> ADDIN EN.CITE &lt;EndNote&gt;&lt;Cite&gt;&lt;Author&gt;Langmead&lt;/Author&gt;&lt;Year&gt;2012&lt;/Year&gt;&lt;RecNum&gt;79&lt;/RecNum&gt;&lt;DisplayText&gt;(&lt;style face="italic"&gt;27&lt;/style&gt;)&lt;/DisplayText&gt;&lt;record&gt;&lt;rec-number&gt;79&lt;/rec-number&gt;&lt;foreign-keys&gt;&lt;key app="EN" db-id="fxz52er2m29reoefzs5ptpts9w2eew9erwf0"&gt;79&lt;/key&gt;&lt;/foreign-keys&gt;&lt;ref-type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Methods&lt;/full-title&gt;&lt;/periodical&gt;&lt;pages&gt;357-9&lt;/pages&gt;&lt;volume&gt;9&lt;/volume&gt;&lt;number&gt;4&lt;/number&gt;&lt;edition&gt;2012/03/06&lt;/edition&gt;&lt;keywords&gt;&lt;keyword&gt;*Algorithms&lt;/keyword&gt;&lt;keyword&gt;Computational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DNA/methods&lt;/keyword&gt;&lt;/keywords&gt;&lt;dates&gt;&lt;year&gt;2012&lt;/year&gt;&lt;pub-dates&gt;&lt;date&gt;Mar 04&lt;/date&gt;&lt;/pub-dates&gt;&lt;/dates&gt;&lt;isbn&gt;1548-7105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language&gt;eng&lt;/language&gt;&lt;/record&gt;&lt;/Cite&gt;&lt;/EndNote&gt;</w:instrText>
      </w:r>
      <w:r w:rsidR="00F65BAC" w:rsidRPr="00C867DC">
        <w:rPr>
          <w:rFonts w:ascii="Arial" w:hAnsi="Arial" w:cs="Arial"/>
        </w:rPr>
        <w:fldChar w:fldCharType="separate"/>
      </w:r>
      <w:r w:rsidR="00B343AB">
        <w:rPr>
          <w:rFonts w:ascii="Arial" w:hAnsi="Arial" w:cs="Arial"/>
          <w:noProof/>
        </w:rPr>
        <w:t>(</w:t>
      </w:r>
      <w:r w:rsidR="00B343AB" w:rsidRPr="00B343AB">
        <w:rPr>
          <w:rFonts w:ascii="Arial" w:hAnsi="Arial" w:cs="Arial"/>
          <w:i/>
          <w:noProof/>
        </w:rPr>
        <w:t>27</w:t>
      </w:r>
      <w:r w:rsidR="00B343AB">
        <w:rPr>
          <w:rFonts w:ascii="Arial" w:hAnsi="Arial" w:cs="Arial"/>
          <w:noProof/>
        </w:rPr>
        <w:t>)</w:t>
      </w:r>
      <w:r w:rsidR="00F65BAC" w:rsidRPr="00C867DC">
        <w:rPr>
          <w:rFonts w:ascii="Arial" w:hAnsi="Arial" w:cs="Arial"/>
        </w:rPr>
        <w:fldChar w:fldCharType="end"/>
      </w:r>
      <w:r w:rsidR="00F65BAC" w:rsidRPr="00C867DC">
        <w:rPr>
          <w:rFonts w:ascii="Arial" w:hAnsi="Arial" w:cs="Arial"/>
        </w:rPr>
        <w:t xml:space="preserve"> </w:t>
      </w:r>
      <w:r w:rsidR="00F65BAC" w:rsidRPr="00C867DC">
        <w:rPr>
          <w:rFonts w:ascii="Arial" w:hAnsi="Arial" w:cs="Arial"/>
        </w:rPr>
        <w:fldChar w:fldCharType="begin">
          <w:fldData xml:space="preserve">PEVuZE5vdGU+PENpdGU+PEF1dGhvcj5CdWNoZmluazwvQXV0aG9yPjxZZWFyPjIwMTU8L1llYXI+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</w:fldData>
        </w:fldChar>
      </w:r>
      <w:r w:rsidR="00B343AB">
        <w:rPr>
          <w:rFonts w:ascii="Arial" w:hAnsi="Arial" w:cs="Arial"/>
        </w:rPr>
        <w:instrText xml:space="preserve"> ADDIN EN.CITE </w:instrText>
      </w:r>
      <w:r w:rsidR="00B343AB">
        <w:rPr>
          <w:rFonts w:ascii="Arial" w:hAnsi="Arial" w:cs="Arial"/>
        </w:rPr>
        <w:fldChar w:fldCharType="begin">
          <w:fldData xml:space="preserve">PEVuZE5vdGU+PENpdGU+PEF1dGhvcj5CdWNoZmluazwvQXV0aG9yPjxZZWFyPjIwMTU8L1llYXI+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</w:fldData>
        </w:fldChar>
      </w:r>
      <w:r w:rsidR="00B343AB">
        <w:rPr>
          <w:rFonts w:ascii="Arial" w:hAnsi="Arial" w:cs="Arial"/>
        </w:rPr>
        <w:instrText xml:space="preserve"> ADDIN EN.CITE.DATA </w:instrText>
      </w:r>
      <w:r w:rsidR="00B343AB">
        <w:rPr>
          <w:rFonts w:ascii="Arial" w:hAnsi="Arial" w:cs="Arial"/>
        </w:rPr>
      </w:r>
      <w:r w:rsidR="00B343AB">
        <w:rPr>
          <w:rFonts w:ascii="Arial" w:hAnsi="Arial" w:cs="Arial"/>
        </w:rPr>
        <w:fldChar w:fldCharType="end"/>
      </w:r>
      <w:r w:rsidR="00F65BAC" w:rsidRPr="00C867DC">
        <w:rPr>
          <w:rFonts w:ascii="Arial" w:hAnsi="Arial" w:cs="Arial"/>
        </w:rPr>
        <w:fldChar w:fldCharType="separate"/>
      </w:r>
      <w:r w:rsidR="00B343AB">
        <w:rPr>
          <w:rFonts w:ascii="Arial" w:hAnsi="Arial" w:cs="Arial"/>
          <w:noProof/>
        </w:rPr>
        <w:t>(</w:t>
      </w:r>
      <w:r w:rsidR="00B343AB" w:rsidRPr="00B343AB">
        <w:rPr>
          <w:rFonts w:ascii="Arial" w:hAnsi="Arial" w:cs="Arial"/>
          <w:i/>
          <w:noProof/>
        </w:rPr>
        <w:t>28</w:t>
      </w:r>
      <w:r w:rsidR="00B343AB">
        <w:rPr>
          <w:rFonts w:ascii="Arial" w:hAnsi="Arial" w:cs="Arial"/>
          <w:noProof/>
        </w:rPr>
        <w:t>)</w:t>
      </w:r>
      <w:r w:rsidR="00F65BAC" w:rsidRPr="00C867DC">
        <w:rPr>
          <w:rFonts w:ascii="Arial" w:hAnsi="Arial" w:cs="Arial"/>
        </w:rPr>
        <w:fldChar w:fldCharType="end"/>
      </w:r>
      <w:r w:rsidR="00F65BAC" w:rsidRPr="00C867DC">
        <w:rPr>
          <w:rFonts w:ascii="Arial" w:hAnsi="Arial" w:cs="Arial"/>
        </w:rPr>
        <w:t>, and assigning reads to genes and taxa</w:t>
      </w:r>
      <w:r w:rsidR="00F65BAC" w:rsidRPr="00C867DC">
        <w:rPr>
          <w:rFonts w:ascii="Arial" w:hAnsi="Arial" w:cs="Arial"/>
        </w:rPr>
        <w:fldChar w:fldCharType="begin"/>
      </w:r>
      <w:r w:rsidR="00B343AB">
        <w:rPr>
          <w:rFonts w:ascii="Arial" w:hAnsi="Arial" w:cs="Arial"/>
        </w:rPr>
        <w:instrText xml:space="preserve"> ADDIN EN.CITE &lt;EndNote&gt;&lt;Cite&gt;&lt;Author&gt;MEGAN&lt;/Author&gt;&lt;RecNum&gt;49&lt;/RecNum&gt;&lt;DisplayText&gt;(&lt;style face="italic"&gt;29&lt;/style&gt;)&lt;/DisplayText&gt;&lt;record&gt;&lt;rec-number&gt;49&lt;/rec-number&gt;&lt;foreign-keys&gt;&lt;key app="EN" db-id="fxz52er2m29reoefzs5ptpts9w2eew9erwf0"&gt;49&lt;/key&gt;&lt;/foreign-keys&gt;&lt;ref-type name="Journal Article"&gt;17&lt;/ref-type&gt;&lt;contributors&gt;&lt;authors&gt;&lt;author&gt;Moon, Clara&lt;/author&gt;&lt;author&gt;Baldridge, Megan T.&lt;/author&gt;&lt;author&gt;Wallace, Meghan A.&lt;/author&gt;&lt;author&gt;Burnham, Carey-Ann D.&lt;/author&gt;&lt;author&gt;Virgin, Herbert W.&lt;/author&gt;&lt;author&gt;Stappenbeck, Thaddeus S.&lt;/author&gt;&lt;/authors&gt;&lt;/contributors&gt;&lt;titles&gt;&lt;title&gt;Vertically transmitted faecal IgA levels determine extra-chromosomal phenotypic variation&lt;/title&gt;&lt;secondary-title&gt;Nature&lt;/secondary-title&gt;&lt;/titles&gt;&lt;periodical&gt;&lt;full-title&gt;Nature&lt;/full-title&gt;&lt;/periodical&gt;&lt;pages&gt;90-93&lt;/pages&gt;&lt;volume&gt;521&lt;/volume&gt;&lt;number&gt;7550&lt;/number&gt;&lt;dates&gt;&lt;year&gt;2015&lt;/year&gt;&lt;/dates&gt;&lt;isbn&gt;0028-0836&amp;#xD;1476-4687&lt;/isbn&gt;&lt;urls&gt;&lt;/urls&gt;&lt;electronic-resource-num&gt;10.1038/nature14139&lt;/electronic-resource-num&gt;&lt;/record&gt;&lt;/Cite&gt;&lt;/EndNote&gt;</w:instrText>
      </w:r>
      <w:r w:rsidR="00F65BAC" w:rsidRPr="00C867DC">
        <w:rPr>
          <w:rFonts w:ascii="Arial" w:hAnsi="Arial" w:cs="Arial"/>
        </w:rPr>
        <w:fldChar w:fldCharType="separate"/>
      </w:r>
      <w:r w:rsidR="00B343AB">
        <w:rPr>
          <w:rFonts w:ascii="Arial" w:hAnsi="Arial" w:cs="Arial"/>
          <w:noProof/>
        </w:rPr>
        <w:t>(</w:t>
      </w:r>
      <w:r w:rsidR="00B343AB" w:rsidRPr="00B343AB">
        <w:rPr>
          <w:rFonts w:ascii="Arial" w:hAnsi="Arial" w:cs="Arial"/>
          <w:i/>
          <w:noProof/>
        </w:rPr>
        <w:t>29</w:t>
      </w:r>
      <w:r w:rsidR="00B343AB">
        <w:rPr>
          <w:rFonts w:ascii="Arial" w:hAnsi="Arial" w:cs="Arial"/>
          <w:noProof/>
        </w:rPr>
        <w:t>)</w:t>
      </w:r>
      <w:r w:rsidR="00F65BAC" w:rsidRPr="00C867DC">
        <w:rPr>
          <w:rFonts w:ascii="Arial" w:hAnsi="Arial" w:cs="Arial"/>
        </w:rPr>
        <w:fldChar w:fldCharType="end"/>
      </w:r>
      <w:r w:rsidR="00F65BAC" w:rsidRPr="00C867DC">
        <w:rPr>
          <w:rFonts w:ascii="Arial" w:hAnsi="Arial" w:cs="Arial"/>
        </w:rPr>
        <w:t xml:space="preserve"> (</w:t>
      </w:r>
      <w:hyperlink r:id="rId22" w:history="1">
        <w:r w:rsidR="00F65BAC" w:rsidRPr="00C867DC">
          <w:rPr>
            <w:rStyle w:val="Hyperlink"/>
            <w:rFonts w:ascii="Arial" w:hAnsi="Arial" w:cs="Arial"/>
            <w:color w:val="auto"/>
          </w:rPr>
          <w:t>https://github.com/richrr/MorgunShulzhenkoLabs/tree/master/PuMA-toolkit</w:t>
        </w:r>
      </w:hyperlink>
      <w:r w:rsidR="00F65BAC" w:rsidRPr="00C867DC">
        <w:rPr>
          <w:rFonts w:ascii="Arial" w:hAnsi="Arial" w:cs="Arial"/>
        </w:rPr>
        <w:t>.</w:t>
      </w:r>
    </w:p>
    <w:p w14:paraId="3AD31CBC" w14:textId="3702972E" w:rsidR="00F65BAC" w:rsidRPr="00C867DC" w:rsidRDefault="002E5560" w:rsidP="0087596A">
      <w:pPr>
        <w:jc w:val="both"/>
        <w:rPr>
          <w:rFonts w:ascii="Arial" w:hAnsi="Arial" w:cs="Arial"/>
          <w:sz w:val="22"/>
          <w:szCs w:val="22"/>
        </w:rPr>
      </w:pPr>
      <w:r w:rsidRPr="00C867DC">
        <w:rPr>
          <w:rFonts w:ascii="Arial" w:hAnsi="Arial" w:cs="Arial"/>
          <w:sz w:val="22"/>
          <w:szCs w:val="22"/>
        </w:rPr>
        <w:t>Next</w:t>
      </w:r>
      <w:r w:rsidR="00F65BAC" w:rsidRPr="00C867DC">
        <w:rPr>
          <w:rFonts w:ascii="Arial" w:hAnsi="Arial" w:cs="Arial"/>
          <w:sz w:val="22"/>
          <w:szCs w:val="22"/>
        </w:rPr>
        <w:t xml:space="preserve">, we </w:t>
      </w:r>
      <w:r w:rsidRPr="00C867DC">
        <w:rPr>
          <w:rFonts w:ascii="Arial" w:hAnsi="Arial" w:cs="Arial"/>
          <w:sz w:val="22"/>
          <w:szCs w:val="22"/>
        </w:rPr>
        <w:t>will</w:t>
      </w:r>
      <w:r w:rsidR="00F65BAC" w:rsidRPr="00C867DC">
        <w:rPr>
          <w:rFonts w:ascii="Arial" w:hAnsi="Arial" w:cs="Arial"/>
          <w:sz w:val="22"/>
          <w:szCs w:val="22"/>
        </w:rPr>
        <w:t xml:space="preserve"> apply </w:t>
      </w:r>
      <w:r w:rsidR="00B56A05" w:rsidRPr="00C867DC">
        <w:rPr>
          <w:rFonts w:ascii="Arial" w:hAnsi="Arial" w:cs="Arial"/>
          <w:sz w:val="22"/>
          <w:szCs w:val="22"/>
        </w:rPr>
        <w:t>transkingdom network analysis</w:t>
      </w:r>
      <w:r w:rsidR="00F65BAC" w:rsidRPr="00C867DC">
        <w:rPr>
          <w:rFonts w:ascii="Arial" w:hAnsi="Arial" w:cs="Arial"/>
          <w:sz w:val="22"/>
          <w:szCs w:val="22"/>
        </w:rPr>
        <w:t xml:space="preserve"> to pinpoint potential microbial drivers of refractory UC. Our hypothesis is that microbiota members enriched in </w:t>
      </w:r>
      <w:ins w:id="408" w:author="Microsoft Office User" w:date="2018-02-12T15:53:00Z">
        <w:r w:rsidR="00D5083A">
          <w:rPr>
            <w:rFonts w:ascii="Arial" w:hAnsi="Arial" w:cs="Arial"/>
            <w:sz w:val="22"/>
            <w:szCs w:val="22"/>
          </w:rPr>
          <w:t xml:space="preserve">the </w:t>
        </w:r>
      </w:ins>
      <w:r w:rsidR="00F65BAC" w:rsidRPr="00C867DC">
        <w:rPr>
          <w:rFonts w:ascii="Arial" w:hAnsi="Arial" w:cs="Arial"/>
          <w:sz w:val="22"/>
          <w:szCs w:val="22"/>
        </w:rPr>
        <w:t xml:space="preserve">inflamed colon contain taxa driving activation of </w:t>
      </w:r>
      <w:r w:rsidR="007B5A3E" w:rsidRPr="00C867DC">
        <w:rPr>
          <w:rFonts w:ascii="Arial" w:hAnsi="Arial" w:cs="Arial"/>
          <w:sz w:val="22"/>
          <w:szCs w:val="22"/>
        </w:rPr>
        <w:t xml:space="preserve">Mf </w:t>
      </w:r>
      <w:r w:rsidR="00F65BAC" w:rsidRPr="00C867DC">
        <w:rPr>
          <w:rFonts w:ascii="Arial" w:hAnsi="Arial" w:cs="Arial"/>
          <w:sz w:val="22"/>
          <w:szCs w:val="22"/>
        </w:rPr>
        <w:t>subsets that contribute to UC.  Thus</w:t>
      </w:r>
      <w:ins w:id="409" w:author="Microsoft Office User" w:date="2018-02-12T15:53:00Z">
        <w:r w:rsidR="00D5083A">
          <w:rPr>
            <w:rFonts w:ascii="Arial" w:hAnsi="Arial" w:cs="Arial"/>
            <w:sz w:val="22"/>
            <w:szCs w:val="22"/>
          </w:rPr>
          <w:t>,</w:t>
        </w:r>
      </w:ins>
      <w:r w:rsidR="00F65BAC" w:rsidRPr="00C867DC">
        <w:rPr>
          <w:rFonts w:ascii="Arial" w:hAnsi="Arial" w:cs="Arial"/>
          <w:sz w:val="22"/>
          <w:szCs w:val="22"/>
        </w:rPr>
        <w:t xml:space="preserve"> we will reconstruct a human network from </w:t>
      </w:r>
      <w:del w:id="410" w:author="Microsoft Office User" w:date="2018-02-12T15:53:00Z">
        <w:r w:rsidR="00F65BAC" w:rsidRPr="00C867DC" w:rsidDel="00D5083A">
          <w:rPr>
            <w:rFonts w:ascii="Arial" w:hAnsi="Arial" w:cs="Arial"/>
            <w:sz w:val="22"/>
            <w:szCs w:val="22"/>
          </w:rPr>
          <w:delText xml:space="preserve">MF </w:delText>
        </w:r>
      </w:del>
      <w:ins w:id="411" w:author="Microsoft Office User" w:date="2018-02-12T15:53:00Z">
        <w:r w:rsidR="00D5083A" w:rsidRPr="00C867DC">
          <w:rPr>
            <w:rFonts w:ascii="Arial" w:hAnsi="Arial" w:cs="Arial"/>
            <w:sz w:val="22"/>
            <w:szCs w:val="22"/>
          </w:rPr>
          <w:t>M</w:t>
        </w:r>
        <w:r w:rsidR="00D5083A">
          <w:rPr>
            <w:rFonts w:ascii="Arial" w:hAnsi="Arial" w:cs="Arial"/>
            <w:sz w:val="22"/>
            <w:szCs w:val="22"/>
          </w:rPr>
          <w:t>f</w:t>
        </w:r>
        <w:r w:rsidR="00D5083A" w:rsidRPr="00C867DC">
          <w:rPr>
            <w:rFonts w:ascii="Arial" w:hAnsi="Arial" w:cs="Arial"/>
            <w:sz w:val="22"/>
            <w:szCs w:val="22"/>
          </w:rPr>
          <w:t xml:space="preserve"> </w:t>
        </w:r>
      </w:ins>
      <w:r w:rsidR="00F65BAC" w:rsidRPr="00C867DC">
        <w:rPr>
          <w:rFonts w:ascii="Arial" w:hAnsi="Arial" w:cs="Arial"/>
          <w:sz w:val="22"/>
          <w:szCs w:val="22"/>
        </w:rPr>
        <w:t xml:space="preserve">subtypes and gene expression upregulated in inflamed colon and a microbial network from taxonomic groups showing increased abundance in affected colon. We then integrate them into a </w:t>
      </w:r>
      <w:del w:id="412" w:author="Microsoft Office User" w:date="2018-02-12T15:54:00Z">
        <w:r w:rsidR="00F65BAC" w:rsidRPr="00C867DC" w:rsidDel="00D5083A">
          <w:rPr>
            <w:rFonts w:ascii="Arial" w:hAnsi="Arial" w:cs="Arial"/>
            <w:sz w:val="22"/>
            <w:szCs w:val="22"/>
          </w:rPr>
          <w:delText>transkingdom network</w:delText>
        </w:r>
      </w:del>
      <w:ins w:id="413" w:author="Microsoft Office User" w:date="2018-02-12T15:54:00Z">
        <w:r w:rsidR="00D5083A">
          <w:rPr>
            <w:rFonts w:ascii="Arial" w:hAnsi="Arial" w:cs="Arial"/>
            <w:sz w:val="22"/>
            <w:szCs w:val="22"/>
          </w:rPr>
          <w:t>TK-NW</w:t>
        </w:r>
      </w:ins>
      <w:r w:rsidR="00F65BAC" w:rsidRPr="00C867DC">
        <w:rPr>
          <w:rFonts w:ascii="Arial" w:hAnsi="Arial" w:cs="Arial"/>
          <w:sz w:val="22"/>
          <w:szCs w:val="22"/>
        </w:rPr>
        <w:t xml:space="preserve"> as</w:t>
      </w:r>
      <w:r w:rsidR="007B5A3E" w:rsidRPr="00C867DC">
        <w:rPr>
          <w:rFonts w:ascii="Arial" w:hAnsi="Arial" w:cs="Arial"/>
          <w:sz w:val="22"/>
          <w:szCs w:val="22"/>
        </w:rPr>
        <w:t xml:space="preserve"> we</w:t>
      </w:r>
      <w:r w:rsidR="00F65BAC" w:rsidRPr="00C867DC">
        <w:rPr>
          <w:rFonts w:ascii="Arial" w:hAnsi="Arial" w:cs="Arial"/>
          <w:sz w:val="22"/>
          <w:szCs w:val="22"/>
        </w:rPr>
        <w:t xml:space="preserve"> described </w:t>
      </w:r>
      <w:r w:rsidR="00F65BAC" w:rsidRPr="00C867DC">
        <w:rPr>
          <w:rFonts w:ascii="Arial" w:hAnsi="Arial" w:cs="Arial"/>
          <w:noProof/>
          <w:sz w:val="22"/>
          <w:szCs w:val="22"/>
          <w:vertAlign w:val="superscript"/>
        </w:rPr>
        <w:t>8,</w:t>
      </w:r>
      <w:hyperlink w:anchor="_ENREF_10" w:tooltip="Morgun, 2015 #6" w:history="1">
        <w:r w:rsidR="00F65BAC" w:rsidRPr="00C867DC">
          <w:rPr>
            <w:rFonts w:ascii="Arial" w:hAnsi="Arial" w:cs="Arial"/>
            <w:noProof/>
            <w:sz w:val="22"/>
            <w:szCs w:val="22"/>
            <w:vertAlign w:val="superscript"/>
          </w:rPr>
          <w:t>10</w:t>
        </w:r>
      </w:hyperlink>
      <w:r w:rsidR="00F65BAC" w:rsidRPr="00C867DC">
        <w:rPr>
          <w:rFonts w:ascii="Arial" w:hAnsi="Arial" w:cs="Arial"/>
          <w:noProof/>
          <w:sz w:val="22"/>
          <w:szCs w:val="22"/>
          <w:vertAlign w:val="superscript"/>
        </w:rPr>
        <w:t>,11</w:t>
      </w:r>
      <w:r w:rsidR="00F65BAC" w:rsidRPr="00C867DC">
        <w:rPr>
          <w:rFonts w:ascii="Arial" w:hAnsi="Arial" w:cs="Arial"/>
          <w:sz w:val="22"/>
          <w:szCs w:val="22"/>
        </w:rPr>
        <w:t>. Next</w:t>
      </w:r>
      <w:r w:rsidR="007B5A3E" w:rsidRPr="00C867DC">
        <w:rPr>
          <w:rFonts w:ascii="Arial" w:hAnsi="Arial" w:cs="Arial"/>
          <w:sz w:val="22"/>
          <w:szCs w:val="22"/>
        </w:rPr>
        <w:t>,</w:t>
      </w:r>
      <w:r w:rsidR="00F65BAC" w:rsidRPr="00C867DC">
        <w:rPr>
          <w:rFonts w:ascii="Arial" w:hAnsi="Arial" w:cs="Arial"/>
          <w:sz w:val="22"/>
          <w:szCs w:val="22"/>
        </w:rPr>
        <w:t xml:space="preserve"> </w:t>
      </w:r>
      <w:r w:rsidR="007B5A3E" w:rsidRPr="00C867DC">
        <w:rPr>
          <w:rFonts w:ascii="Arial" w:hAnsi="Arial" w:cs="Arial"/>
          <w:sz w:val="22"/>
          <w:szCs w:val="22"/>
        </w:rPr>
        <w:t>we will</w:t>
      </w:r>
      <w:r w:rsidR="00F65BAC" w:rsidRPr="00C867DC">
        <w:rPr>
          <w:rFonts w:ascii="Arial" w:hAnsi="Arial" w:cs="Arial"/>
          <w:sz w:val="22"/>
          <w:szCs w:val="22"/>
        </w:rPr>
        <w:t xml:space="preserve"> identify microbe candidates predicted to induce inflammation. For this, we will calculate a </w:t>
      </w:r>
      <w:r w:rsidR="00F65BAC" w:rsidRPr="00C867DC">
        <w:rPr>
          <w:rFonts w:ascii="Arial" w:hAnsi="Arial" w:cs="Arial"/>
          <w:sz w:val="22"/>
          <w:szCs w:val="22"/>
          <w:u w:val="single"/>
        </w:rPr>
        <w:t>bi-partite betweenness centrality</w:t>
      </w:r>
      <w:r w:rsidR="00F65BAC" w:rsidRPr="00C867DC">
        <w:rPr>
          <w:rFonts w:ascii="Arial" w:hAnsi="Arial" w:cs="Arial"/>
          <w:sz w:val="22"/>
          <w:szCs w:val="22"/>
        </w:rPr>
        <w:fldChar w:fldCharType="begin"/>
      </w:r>
      <w:r w:rsidR="00B343AB">
        <w:rPr>
          <w:rFonts w:ascii="Arial" w:hAnsi="Arial" w:cs="Arial"/>
          <w:sz w:val="22"/>
          <w:szCs w:val="22"/>
        </w:rPr>
        <w:instrText xml:space="preserve"> ADDIN EN.CITE &lt;EndNote&gt;&lt;Cite&gt;&lt;Author&gt;Dong&lt;/Author&gt;&lt;Year&gt;2015&lt;/Year&gt;&lt;RecNum&gt;76&lt;/RecNum&gt;&lt;DisplayText&gt;(&lt;style face="italic"&gt;30&lt;/style&gt;)&lt;/DisplayText&gt;&lt;record&gt;&lt;rec-number&gt;76&lt;/rec-number&gt;&lt;foreign-keys&gt;&lt;key app="EN" db-id="fxz52er2m29reoefzs5ptpts9w2eew9erwf0"&gt;76&lt;/key&gt;&lt;/foreign-keys&gt;&lt;ref-type name="Journal Article"&gt;17&lt;/ref-type&gt;&lt;contributors&gt;&lt;authors&gt;&lt;author&gt;Dong, X.&lt;/author&gt;&lt;author&gt;Yambartsev, A.&lt;/author&gt;&lt;author&gt;Ramsey, S. A.&lt;/author&gt;&lt;author&gt;Thomas, L. D.&lt;/author&gt;&lt;author&gt;Shulzhenko, N.&lt;/author&gt;&lt;author&gt;Morgun, A.&lt;/author&gt;&lt;/authors&gt;&lt;/contributors&gt;&lt;auth-address&gt;College of Pharmacy, Oregon State University, Corvallis, OR, USA.&amp;#xD;Department of Statistics, Institute of Mathematics and Statistics, University of Sao Paulo, Sao Paulo, SP, Brazil.&amp;#xD;School of Electrical Engineering and Computer Science, Department of Biomedical Sciences, Oregon State University, Corvallis, OR, USA. ; College of Veterinary Medicine, Department of Biomedical Sciences, Oregon State University, Corvallis, OR, USA.&amp;#xD;College of Veterinary Medicine, Department of Biomedical Sciences, Oregon State University, Corvallis, OR, USA.&lt;/auth-address&gt;&lt;titles&gt;&lt;title&gt;Reverse enGENEering of Regulatory Networks from Big Data: A Roadmap for Biologists&lt;/title&gt;&lt;secondary-title&gt;Bioinform Biol Insights&lt;/secondary-title&gt;&lt;/titles&gt;&lt;periodical&gt;&lt;full-title&gt;Bioinform Biol Insights&lt;/full-title&gt;&lt;/periodical&gt;&lt;pages&gt;61-74&lt;/pages&gt;&lt;volume&gt;9&lt;/volume&gt;&lt;edition&gt;2015/05/20&lt;/edition&gt;&lt;dates&gt;&lt;year&gt;2015&lt;/year&gt;&lt;/dates&gt;&lt;isbn&gt;1177-9322 (Linking)&lt;/isbn&gt;&lt;accession-num&gt;25983554&lt;/accession-num&gt;&lt;urls&gt;&lt;related-urls&gt;&lt;url&gt;http://www.ncbi.nlm.nih.gov/pubmed/25983554&lt;/url&gt;&lt;/related-urls&gt;&lt;/urls&gt;&lt;custom2&gt;4415676&lt;/custom2&gt;&lt;electronic-resource-num&gt;10.4137/BBI.S12467&lt;/electronic-resource-num&gt;&lt;language&gt;eng&lt;/language&gt;&lt;/record&gt;&lt;/Cite&gt;&lt;/EndNote&gt;</w:instrText>
      </w:r>
      <w:r w:rsidR="00F65BAC" w:rsidRPr="00C867DC">
        <w:rPr>
          <w:rFonts w:ascii="Arial" w:hAnsi="Arial" w:cs="Arial"/>
          <w:sz w:val="22"/>
          <w:szCs w:val="22"/>
        </w:rPr>
        <w:fldChar w:fldCharType="separate"/>
      </w:r>
      <w:r w:rsidR="00B343AB">
        <w:rPr>
          <w:rFonts w:ascii="Arial" w:hAnsi="Arial" w:cs="Arial"/>
          <w:noProof/>
          <w:sz w:val="22"/>
          <w:szCs w:val="22"/>
        </w:rPr>
        <w:t>(</w:t>
      </w:r>
      <w:r w:rsidR="00B343AB" w:rsidRPr="00B343AB">
        <w:rPr>
          <w:rFonts w:ascii="Arial" w:hAnsi="Arial" w:cs="Arial"/>
          <w:i/>
          <w:noProof/>
          <w:sz w:val="22"/>
          <w:szCs w:val="22"/>
        </w:rPr>
        <w:t>30</w:t>
      </w:r>
      <w:r w:rsidR="00B343AB">
        <w:rPr>
          <w:rFonts w:ascii="Arial" w:hAnsi="Arial" w:cs="Arial"/>
          <w:noProof/>
          <w:sz w:val="22"/>
          <w:szCs w:val="22"/>
        </w:rPr>
        <w:t>)</w:t>
      </w:r>
      <w:r w:rsidR="00F65BAC" w:rsidRPr="00C867DC">
        <w:rPr>
          <w:rFonts w:ascii="Arial" w:hAnsi="Arial" w:cs="Arial"/>
          <w:sz w:val="22"/>
          <w:szCs w:val="22"/>
        </w:rPr>
        <w:fldChar w:fldCharType="end"/>
      </w:r>
      <w:r w:rsidR="00F65BAC" w:rsidRPr="00C867DC">
        <w:rPr>
          <w:rFonts w:ascii="Arial" w:hAnsi="Arial" w:cs="Arial"/>
          <w:sz w:val="22"/>
          <w:szCs w:val="22"/>
        </w:rPr>
        <w:t xml:space="preserve"> between microbial and host compartments of the network. This metric is highly indicative for “bottleneck” nodes </w:t>
      </w:r>
      <w:r w:rsidR="00F65BAC" w:rsidRPr="00C867DC">
        <w:rPr>
          <w:rFonts w:ascii="Arial" w:hAnsi="Arial" w:cs="Arial"/>
          <w:sz w:val="22"/>
          <w:szCs w:val="22"/>
        </w:rPr>
        <w:lastRenderedPageBreak/>
        <w:t>in the network critical for transfer of information between subnetworks corresponding to functionally different compartments</w:t>
      </w:r>
      <w:r w:rsidR="00F65BAC" w:rsidRPr="00C867DC">
        <w:rPr>
          <w:rFonts w:ascii="Arial" w:hAnsi="Arial" w:cs="Arial"/>
          <w:sz w:val="22"/>
          <w:szCs w:val="22"/>
        </w:rPr>
        <w:fldChar w:fldCharType="begin">
          <w:fldData xml:space="preserve">PEVuZE5vdGU+PENpdGU+PEF1dGhvcj5HcmVlcjwvQXV0aG9yPjxZZWFyPjIwMTY8L1llYXI+PFJl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=
</w:fldData>
        </w:fldChar>
      </w:r>
      <w:r w:rsidR="00B343AB">
        <w:rPr>
          <w:rFonts w:ascii="Arial" w:hAnsi="Arial" w:cs="Arial"/>
          <w:sz w:val="22"/>
          <w:szCs w:val="22"/>
        </w:rPr>
        <w:instrText xml:space="preserve"> ADDIN EN.CITE </w:instrText>
      </w:r>
      <w:r w:rsidR="00B343AB">
        <w:rPr>
          <w:rFonts w:ascii="Arial" w:hAnsi="Arial" w:cs="Arial"/>
          <w:sz w:val="22"/>
          <w:szCs w:val="22"/>
        </w:rPr>
        <w:fldChar w:fldCharType="begin">
          <w:fldData xml:space="preserve">PEVuZE5vdGU+PENpdGU+PEF1dGhvcj5HcmVlcjwvQXV0aG9yPjxZZWFyPjIwMTY8L1llYXI+PFJl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=
</w:fldData>
        </w:fldChar>
      </w:r>
      <w:r w:rsidR="00B343AB">
        <w:rPr>
          <w:rFonts w:ascii="Arial" w:hAnsi="Arial" w:cs="Arial"/>
          <w:sz w:val="22"/>
          <w:szCs w:val="22"/>
        </w:rPr>
        <w:instrText xml:space="preserve"> ADDIN EN.CITE.DATA </w:instrText>
      </w:r>
      <w:r w:rsidR="00B343AB">
        <w:rPr>
          <w:rFonts w:ascii="Arial" w:hAnsi="Arial" w:cs="Arial"/>
          <w:sz w:val="22"/>
          <w:szCs w:val="22"/>
        </w:rPr>
      </w:r>
      <w:r w:rsidR="00B343AB">
        <w:rPr>
          <w:rFonts w:ascii="Arial" w:hAnsi="Arial" w:cs="Arial"/>
          <w:sz w:val="22"/>
          <w:szCs w:val="22"/>
        </w:rPr>
        <w:fldChar w:fldCharType="end"/>
      </w:r>
      <w:r w:rsidR="00F65BAC" w:rsidRPr="00C867DC">
        <w:rPr>
          <w:rFonts w:ascii="Arial" w:hAnsi="Arial" w:cs="Arial"/>
          <w:sz w:val="22"/>
          <w:szCs w:val="22"/>
        </w:rPr>
        <w:fldChar w:fldCharType="separate"/>
      </w:r>
      <w:r w:rsidR="00B343AB">
        <w:rPr>
          <w:rFonts w:ascii="Arial" w:hAnsi="Arial" w:cs="Arial"/>
          <w:noProof/>
          <w:sz w:val="22"/>
          <w:szCs w:val="22"/>
        </w:rPr>
        <w:t>(</w:t>
      </w:r>
      <w:r w:rsidR="00B343AB" w:rsidRPr="00B343AB">
        <w:rPr>
          <w:rFonts w:ascii="Arial" w:hAnsi="Arial" w:cs="Arial"/>
          <w:i/>
          <w:noProof/>
          <w:sz w:val="22"/>
          <w:szCs w:val="22"/>
        </w:rPr>
        <w:t>23, 26</w:t>
      </w:r>
      <w:r w:rsidR="00B343AB">
        <w:rPr>
          <w:rFonts w:ascii="Arial" w:hAnsi="Arial" w:cs="Arial"/>
          <w:noProof/>
          <w:sz w:val="22"/>
          <w:szCs w:val="22"/>
        </w:rPr>
        <w:t>)</w:t>
      </w:r>
      <w:r w:rsidR="00F65BAC" w:rsidRPr="00C867DC">
        <w:rPr>
          <w:rFonts w:ascii="Arial" w:hAnsi="Arial" w:cs="Arial"/>
          <w:sz w:val="22"/>
          <w:szCs w:val="22"/>
        </w:rPr>
        <w:fldChar w:fldCharType="end"/>
      </w:r>
      <w:hyperlink w:anchor="_ENREF_10" w:tooltip="Morgun, 2015 #6" w:history="1">
        <w:r w:rsidR="00F65BAC" w:rsidRPr="00C867DC">
          <w:rPr>
            <w:rStyle w:val="Hyperlink"/>
            <w:color w:val="auto"/>
            <w:sz w:val="22"/>
            <w:szCs w:val="22"/>
          </w:rPr>
          <w:t>_ENREF_10</w:t>
        </w:r>
      </w:hyperlink>
      <w:r w:rsidR="00F65BAC" w:rsidRPr="00C867DC">
        <w:rPr>
          <w:rFonts w:ascii="Arial" w:hAnsi="Arial" w:cs="Arial"/>
          <w:sz w:val="22"/>
          <w:szCs w:val="22"/>
        </w:rPr>
        <w:t>.</w:t>
      </w:r>
    </w:p>
    <w:p w14:paraId="2275AAF7" w14:textId="6C84CC31" w:rsidR="00324B26" w:rsidRPr="00C867DC" w:rsidRDefault="00F65BAC">
      <w:pPr>
        <w:spacing w:after="120"/>
        <w:jc w:val="both"/>
        <w:rPr>
          <w:rFonts w:ascii="Arial" w:hAnsi="Arial" w:cs="Arial"/>
          <w:sz w:val="22"/>
          <w:szCs w:val="22"/>
        </w:rPr>
        <w:pPrChange w:id="414" w:author="Microsoft Office User" w:date="2018-02-12T15:56:00Z">
          <w:pPr>
            <w:jc w:val="both"/>
          </w:pPr>
        </w:pPrChange>
      </w:pPr>
      <w:r w:rsidRPr="00C867DC">
        <w:rPr>
          <w:rFonts w:ascii="Arial" w:hAnsi="Arial" w:cs="Arial"/>
          <w:sz w:val="22"/>
          <w:szCs w:val="22"/>
        </w:rPr>
        <w:t xml:space="preserve">The </w:t>
      </w:r>
      <w:r w:rsidR="005929CB" w:rsidRPr="00FE0255">
        <w:rPr>
          <w:rFonts w:ascii="Arial" w:hAnsi="Arial" w:cs="Arial"/>
          <w:b/>
          <w:i/>
          <w:sz w:val="22"/>
          <w:szCs w:val="22"/>
          <w:u w:val="single"/>
        </w:rPr>
        <w:t>outcome of the</w:t>
      </w:r>
      <w:r w:rsidRPr="00FE0255">
        <w:rPr>
          <w:rFonts w:ascii="Arial" w:hAnsi="Arial" w:cs="Arial"/>
          <w:b/>
          <w:i/>
          <w:sz w:val="22"/>
          <w:szCs w:val="22"/>
          <w:u w:val="single"/>
        </w:rPr>
        <w:t xml:space="preserve"> </w:t>
      </w:r>
      <w:r w:rsidR="005929CB" w:rsidRPr="00FE0255">
        <w:rPr>
          <w:rFonts w:ascii="Arial" w:hAnsi="Arial" w:cs="Arial"/>
          <w:b/>
          <w:i/>
          <w:sz w:val="22"/>
          <w:szCs w:val="22"/>
          <w:u w:val="single"/>
        </w:rPr>
        <w:t>A</w:t>
      </w:r>
      <w:r w:rsidRPr="00FE0255">
        <w:rPr>
          <w:rFonts w:ascii="Arial" w:hAnsi="Arial" w:cs="Arial"/>
          <w:b/>
          <w:i/>
          <w:sz w:val="22"/>
          <w:szCs w:val="22"/>
          <w:u w:val="single"/>
        </w:rPr>
        <w:t>im</w:t>
      </w:r>
      <w:r w:rsidR="005929CB" w:rsidRPr="00FE0255">
        <w:rPr>
          <w:rFonts w:ascii="Arial" w:hAnsi="Arial" w:cs="Arial"/>
          <w:b/>
          <w:i/>
          <w:sz w:val="22"/>
          <w:szCs w:val="22"/>
          <w:u w:val="single"/>
        </w:rPr>
        <w:t xml:space="preserve"> 1</w:t>
      </w:r>
      <w:r w:rsidR="005929CB" w:rsidRPr="00C867DC">
        <w:rPr>
          <w:rFonts w:ascii="Arial" w:hAnsi="Arial" w:cs="Arial"/>
          <w:sz w:val="22"/>
          <w:szCs w:val="22"/>
        </w:rPr>
        <w:t xml:space="preserve"> will be: a) </w:t>
      </w:r>
      <w:ins w:id="415" w:author="Microsoft Office User" w:date="2018-02-12T15:54:00Z">
        <w:r w:rsidR="00D5083A">
          <w:rPr>
            <w:rFonts w:ascii="Arial" w:hAnsi="Arial" w:cs="Arial"/>
            <w:sz w:val="22"/>
            <w:szCs w:val="22"/>
          </w:rPr>
          <w:t xml:space="preserve">the </w:t>
        </w:r>
      </w:ins>
      <w:r w:rsidR="005929CB" w:rsidRPr="00C867DC">
        <w:rPr>
          <w:rFonts w:ascii="Arial" w:hAnsi="Arial" w:cs="Arial"/>
          <w:sz w:val="22"/>
          <w:szCs w:val="22"/>
        </w:rPr>
        <w:t>identification of new subse</w:t>
      </w:r>
      <w:r w:rsidR="000F1E8D">
        <w:rPr>
          <w:rFonts w:ascii="Arial" w:hAnsi="Arial" w:cs="Arial"/>
          <w:sz w:val="22"/>
          <w:szCs w:val="22"/>
        </w:rPr>
        <w:t xml:space="preserve">ts of </w:t>
      </w:r>
      <w:del w:id="416" w:author="Microsoft Office User" w:date="2018-02-12T15:55:00Z">
        <w:r w:rsidR="000F1E8D" w:rsidDel="00D5083A">
          <w:rPr>
            <w:rFonts w:ascii="Arial" w:hAnsi="Arial" w:cs="Arial"/>
            <w:sz w:val="22"/>
            <w:szCs w:val="22"/>
          </w:rPr>
          <w:delText xml:space="preserve">MFs </w:delText>
        </w:r>
      </w:del>
      <w:ins w:id="417" w:author="Microsoft Office User" w:date="2018-02-12T15:55:00Z">
        <w:r w:rsidR="00D5083A">
          <w:rPr>
            <w:rFonts w:ascii="Arial" w:hAnsi="Arial" w:cs="Arial"/>
            <w:sz w:val="22"/>
            <w:szCs w:val="22"/>
          </w:rPr>
          <w:t xml:space="preserve">Mfs </w:t>
        </w:r>
      </w:ins>
      <w:r w:rsidR="000F1E8D">
        <w:rPr>
          <w:rFonts w:ascii="Arial" w:hAnsi="Arial" w:cs="Arial"/>
          <w:sz w:val="22"/>
          <w:szCs w:val="22"/>
        </w:rPr>
        <w:t>involved in</w:t>
      </w:r>
      <w:r w:rsidR="005929CB" w:rsidRPr="00C867DC">
        <w:rPr>
          <w:rFonts w:ascii="Arial" w:hAnsi="Arial" w:cs="Arial"/>
          <w:sz w:val="22"/>
          <w:szCs w:val="22"/>
        </w:rPr>
        <w:t xml:space="preserve"> UC and their cellular and molecular characterization; b) </w:t>
      </w:r>
      <w:r w:rsidRPr="00C867DC">
        <w:rPr>
          <w:rFonts w:ascii="Arial" w:hAnsi="Arial" w:cs="Arial"/>
          <w:sz w:val="22"/>
          <w:szCs w:val="22"/>
        </w:rPr>
        <w:t xml:space="preserve">list of </w:t>
      </w:r>
      <w:r w:rsidR="005929CB" w:rsidRPr="00C867DC">
        <w:rPr>
          <w:rFonts w:ascii="Arial" w:hAnsi="Arial" w:cs="Arial"/>
          <w:sz w:val="22"/>
          <w:szCs w:val="22"/>
        </w:rPr>
        <w:t xml:space="preserve">candidate microbes </w:t>
      </w:r>
      <w:r w:rsidR="00324B26" w:rsidRPr="00C867DC">
        <w:rPr>
          <w:rFonts w:ascii="Arial" w:hAnsi="Arial" w:cs="Arial"/>
          <w:sz w:val="22"/>
          <w:szCs w:val="22"/>
        </w:rPr>
        <w:t xml:space="preserve">involved in </w:t>
      </w:r>
      <w:r w:rsidRPr="00C867DC">
        <w:rPr>
          <w:rFonts w:ascii="Arial" w:hAnsi="Arial" w:cs="Arial"/>
          <w:sz w:val="22"/>
          <w:szCs w:val="22"/>
        </w:rPr>
        <w:t xml:space="preserve">driving individual subtypes of </w:t>
      </w:r>
      <w:del w:id="418" w:author="Microsoft Office User" w:date="2018-02-12T15:55:00Z">
        <w:r w:rsidRPr="00C867DC" w:rsidDel="00D5083A">
          <w:rPr>
            <w:rFonts w:ascii="Arial" w:hAnsi="Arial" w:cs="Arial"/>
            <w:sz w:val="22"/>
            <w:szCs w:val="22"/>
          </w:rPr>
          <w:delText xml:space="preserve">MFs </w:delText>
        </w:r>
      </w:del>
      <w:ins w:id="419" w:author="Microsoft Office User" w:date="2018-02-12T15:55:00Z">
        <w:r w:rsidR="00D5083A" w:rsidRPr="00C867DC">
          <w:rPr>
            <w:rFonts w:ascii="Arial" w:hAnsi="Arial" w:cs="Arial"/>
            <w:sz w:val="22"/>
            <w:szCs w:val="22"/>
          </w:rPr>
          <w:t>M</w:t>
        </w:r>
        <w:r w:rsidR="00D5083A">
          <w:rPr>
            <w:rFonts w:ascii="Arial" w:hAnsi="Arial" w:cs="Arial"/>
            <w:sz w:val="22"/>
            <w:szCs w:val="22"/>
          </w:rPr>
          <w:t>f</w:t>
        </w:r>
        <w:r w:rsidR="00D5083A" w:rsidRPr="00C867DC">
          <w:rPr>
            <w:rFonts w:ascii="Arial" w:hAnsi="Arial" w:cs="Arial"/>
            <w:sz w:val="22"/>
            <w:szCs w:val="22"/>
          </w:rPr>
          <w:t xml:space="preserve">s </w:t>
        </w:r>
      </w:ins>
      <w:r w:rsidR="000F1E8D">
        <w:rPr>
          <w:rFonts w:ascii="Arial" w:hAnsi="Arial" w:cs="Arial"/>
          <w:sz w:val="22"/>
          <w:szCs w:val="22"/>
        </w:rPr>
        <w:t xml:space="preserve">in the gut of </w:t>
      </w:r>
      <w:r w:rsidR="005929CB" w:rsidRPr="00C867DC">
        <w:rPr>
          <w:rFonts w:ascii="Arial" w:hAnsi="Arial" w:cs="Arial"/>
          <w:sz w:val="22"/>
          <w:szCs w:val="22"/>
        </w:rPr>
        <w:t>UC patients.</w:t>
      </w:r>
    </w:p>
    <w:p w14:paraId="2B1FF249" w14:textId="035A94CF" w:rsidR="0009111D" w:rsidRPr="00C867DC" w:rsidRDefault="00F65BAC" w:rsidP="0087596A">
      <w:pPr>
        <w:jc w:val="both"/>
        <w:rPr>
          <w:rFonts w:ascii="Arial" w:hAnsi="Arial" w:cs="Arial"/>
          <w:b/>
          <w:sz w:val="22"/>
          <w:szCs w:val="22"/>
        </w:rPr>
      </w:pPr>
      <w:r w:rsidRPr="00C867DC">
        <w:rPr>
          <w:rFonts w:ascii="Arial" w:hAnsi="Arial" w:cs="Arial"/>
          <w:b/>
          <w:sz w:val="22"/>
          <w:szCs w:val="22"/>
        </w:rPr>
        <w:t xml:space="preserve">Aim 2. </w:t>
      </w:r>
      <w:r w:rsidR="00623CF5" w:rsidRPr="00C867DC">
        <w:rPr>
          <w:rFonts w:ascii="Arial" w:hAnsi="Arial" w:cs="Arial"/>
          <w:b/>
          <w:sz w:val="22"/>
          <w:szCs w:val="22"/>
        </w:rPr>
        <w:t>E</w:t>
      </w:r>
      <w:r w:rsidR="0009111D" w:rsidRPr="00C867DC">
        <w:rPr>
          <w:rFonts w:ascii="Arial" w:hAnsi="Arial" w:cs="Arial"/>
          <w:b/>
          <w:sz w:val="22"/>
          <w:szCs w:val="22"/>
        </w:rPr>
        <w:t>stablish transOMIC signature</w:t>
      </w:r>
      <w:r w:rsidR="00343A71" w:rsidRPr="00C867DC">
        <w:rPr>
          <w:rFonts w:ascii="Arial" w:hAnsi="Arial" w:cs="Arial"/>
          <w:b/>
          <w:sz w:val="22"/>
          <w:szCs w:val="22"/>
        </w:rPr>
        <w:t>s</w:t>
      </w:r>
      <w:r w:rsidR="0009111D" w:rsidRPr="00C867DC">
        <w:rPr>
          <w:rFonts w:ascii="Arial" w:hAnsi="Arial" w:cs="Arial"/>
          <w:b/>
          <w:sz w:val="22"/>
          <w:szCs w:val="22"/>
        </w:rPr>
        <w:t xml:space="preserve"> predictive of pouchitis in patients with UC/IPAA.</w:t>
      </w:r>
    </w:p>
    <w:p w14:paraId="008E5D95" w14:textId="77777777" w:rsidR="00FC7524" w:rsidRDefault="008750CB" w:rsidP="00FC7524">
      <w:pPr>
        <w:jc w:val="both"/>
        <w:rPr>
          <w:ins w:id="420" w:author="Microsoft Office User" w:date="2018-02-12T16:08:00Z"/>
          <w:rFonts w:ascii="Arial" w:hAnsi="Arial"/>
          <w:sz w:val="22"/>
          <w:szCs w:val="22"/>
        </w:rPr>
      </w:pPr>
      <w:r w:rsidRPr="00C867DC">
        <w:rPr>
          <w:rFonts w:ascii="Arial" w:hAnsi="Arial"/>
          <w:sz w:val="22"/>
          <w:szCs w:val="22"/>
        </w:rPr>
        <w:t xml:space="preserve">Because this study is exploratory, we will establish </w:t>
      </w:r>
      <w:r w:rsidR="00DB7730" w:rsidRPr="00C867DC">
        <w:rPr>
          <w:rFonts w:ascii="Arial" w:hAnsi="Arial"/>
          <w:sz w:val="22"/>
          <w:szCs w:val="22"/>
        </w:rPr>
        <w:t xml:space="preserve">a </w:t>
      </w:r>
      <w:r w:rsidRPr="00C867DC">
        <w:rPr>
          <w:rFonts w:ascii="Arial" w:hAnsi="Arial"/>
          <w:sz w:val="22"/>
          <w:szCs w:val="22"/>
        </w:rPr>
        <w:t xml:space="preserve">proof-of-principle that information obtained from host transcriptome/microbiome </w:t>
      </w:r>
      <w:r w:rsidR="00597606" w:rsidRPr="00C867DC">
        <w:rPr>
          <w:rFonts w:ascii="Arial" w:hAnsi="Arial"/>
          <w:sz w:val="22"/>
          <w:szCs w:val="22"/>
        </w:rPr>
        <w:t xml:space="preserve">signatures </w:t>
      </w:r>
      <w:r w:rsidRPr="00C867DC">
        <w:rPr>
          <w:rFonts w:ascii="Arial" w:hAnsi="Arial"/>
          <w:sz w:val="22"/>
          <w:szCs w:val="22"/>
        </w:rPr>
        <w:t xml:space="preserve">in perioperative samples </w:t>
      </w:r>
      <w:r w:rsidR="00DB7730" w:rsidRPr="00C867DC">
        <w:rPr>
          <w:rFonts w:ascii="Arial" w:hAnsi="Arial"/>
          <w:sz w:val="22"/>
          <w:szCs w:val="22"/>
        </w:rPr>
        <w:t xml:space="preserve">will </w:t>
      </w:r>
      <w:r w:rsidRPr="00C867DC">
        <w:rPr>
          <w:rFonts w:ascii="Arial" w:hAnsi="Arial"/>
          <w:sz w:val="22"/>
          <w:szCs w:val="22"/>
        </w:rPr>
        <w:t xml:space="preserve">allow </w:t>
      </w:r>
      <w:r w:rsidR="00597606" w:rsidRPr="00C867DC">
        <w:rPr>
          <w:rFonts w:ascii="Arial" w:hAnsi="Arial"/>
          <w:sz w:val="22"/>
          <w:szCs w:val="22"/>
        </w:rPr>
        <w:t xml:space="preserve">for </w:t>
      </w:r>
      <w:r w:rsidR="00DB7730" w:rsidRPr="00C867DC">
        <w:rPr>
          <w:rFonts w:ascii="Arial" w:hAnsi="Arial"/>
          <w:sz w:val="22"/>
          <w:szCs w:val="22"/>
        </w:rPr>
        <w:t xml:space="preserve">development of </w:t>
      </w:r>
      <w:r w:rsidRPr="00C867DC">
        <w:rPr>
          <w:rFonts w:ascii="Arial" w:hAnsi="Arial"/>
          <w:sz w:val="22"/>
          <w:szCs w:val="22"/>
        </w:rPr>
        <w:t xml:space="preserve">diagnostic </w:t>
      </w:r>
      <w:r w:rsidR="00DB7730" w:rsidRPr="00C867DC">
        <w:rPr>
          <w:rFonts w:ascii="Arial" w:hAnsi="Arial"/>
          <w:sz w:val="22"/>
          <w:szCs w:val="22"/>
        </w:rPr>
        <w:t>criteria to</w:t>
      </w:r>
      <w:r w:rsidRPr="00C867DC">
        <w:rPr>
          <w:rFonts w:ascii="Arial" w:hAnsi="Arial"/>
          <w:sz w:val="22"/>
          <w:szCs w:val="22"/>
        </w:rPr>
        <w:t xml:space="preserve"> guide therapeutic decisions for UC patients after IPAA. </w:t>
      </w:r>
      <w:r w:rsidR="00DB7730" w:rsidRPr="00C867DC">
        <w:rPr>
          <w:rFonts w:ascii="Arial" w:hAnsi="Arial"/>
          <w:sz w:val="22"/>
          <w:szCs w:val="22"/>
        </w:rPr>
        <w:t>To do that</w:t>
      </w:r>
      <w:r w:rsidRPr="00C867DC">
        <w:rPr>
          <w:rFonts w:ascii="Arial" w:hAnsi="Arial"/>
          <w:sz w:val="22"/>
          <w:szCs w:val="22"/>
        </w:rPr>
        <w:t xml:space="preserve">, we will take advantage of </w:t>
      </w:r>
      <w:r w:rsidR="00DE6A9F" w:rsidRPr="00C867DC">
        <w:rPr>
          <w:rFonts w:ascii="Arial" w:hAnsi="Arial"/>
          <w:sz w:val="22"/>
          <w:szCs w:val="22"/>
        </w:rPr>
        <w:t>frozen</w:t>
      </w:r>
      <w:r w:rsidRPr="00C867DC">
        <w:rPr>
          <w:rFonts w:ascii="Arial" w:hAnsi="Arial"/>
          <w:sz w:val="22"/>
          <w:szCs w:val="22"/>
        </w:rPr>
        <w:t xml:space="preserve"> perioperative </w:t>
      </w:r>
      <w:r w:rsidR="00DB7730" w:rsidRPr="00C867DC">
        <w:rPr>
          <w:rFonts w:ascii="Arial" w:hAnsi="Arial"/>
          <w:sz w:val="22"/>
          <w:szCs w:val="22"/>
        </w:rPr>
        <w:t xml:space="preserve">intestinal </w:t>
      </w:r>
      <w:r w:rsidRPr="00C867DC">
        <w:rPr>
          <w:rFonts w:ascii="Arial" w:hAnsi="Arial"/>
          <w:sz w:val="22"/>
          <w:szCs w:val="22"/>
        </w:rPr>
        <w:t xml:space="preserve">samples </w:t>
      </w:r>
      <w:r w:rsidR="00DB7730" w:rsidRPr="00C867DC">
        <w:rPr>
          <w:rFonts w:ascii="Arial" w:hAnsi="Arial"/>
          <w:sz w:val="22"/>
          <w:szCs w:val="22"/>
        </w:rPr>
        <w:t>from UC/</w:t>
      </w:r>
      <w:r w:rsidR="00DE6A9F" w:rsidRPr="00C867DC">
        <w:rPr>
          <w:rFonts w:ascii="Arial" w:hAnsi="Arial"/>
          <w:sz w:val="22"/>
          <w:szCs w:val="22"/>
        </w:rPr>
        <w:t xml:space="preserve">IPAA </w:t>
      </w:r>
      <w:r w:rsidR="00DB7730" w:rsidRPr="00C867DC">
        <w:rPr>
          <w:rFonts w:ascii="Arial" w:hAnsi="Arial"/>
          <w:sz w:val="22"/>
          <w:szCs w:val="22"/>
        </w:rPr>
        <w:t>patients stored by the Colorectal Diseases Biobank at the PSUCoM.</w:t>
      </w:r>
      <w:r w:rsidR="004E0750" w:rsidRPr="00C867DC">
        <w:rPr>
          <w:rFonts w:ascii="Arial" w:hAnsi="Arial"/>
          <w:sz w:val="22"/>
          <w:szCs w:val="22"/>
        </w:rPr>
        <w:t xml:space="preserve"> </w:t>
      </w:r>
      <w:r w:rsidR="0016003E" w:rsidRPr="00C867DC">
        <w:rPr>
          <w:rFonts w:ascii="Arial" w:hAnsi="Arial"/>
          <w:sz w:val="22"/>
          <w:szCs w:val="22"/>
        </w:rPr>
        <w:t>W</w:t>
      </w:r>
      <w:r w:rsidR="00597606" w:rsidRPr="00C867DC">
        <w:rPr>
          <w:rFonts w:ascii="Arial" w:hAnsi="Arial"/>
          <w:sz w:val="22"/>
          <w:szCs w:val="22"/>
        </w:rPr>
        <w:t>e</w:t>
      </w:r>
      <w:r w:rsidRPr="00C867DC">
        <w:rPr>
          <w:rFonts w:ascii="Arial" w:hAnsi="Arial"/>
          <w:sz w:val="22"/>
          <w:szCs w:val="22"/>
        </w:rPr>
        <w:t xml:space="preserve"> will </w:t>
      </w:r>
      <w:r w:rsidR="004E0750" w:rsidRPr="00C867DC">
        <w:rPr>
          <w:rFonts w:ascii="Arial" w:hAnsi="Arial"/>
          <w:sz w:val="22"/>
          <w:szCs w:val="22"/>
        </w:rPr>
        <w:t xml:space="preserve">obtain tissue gene expression </w:t>
      </w:r>
      <w:r w:rsidR="00597606" w:rsidRPr="00C867DC">
        <w:rPr>
          <w:rFonts w:ascii="Arial" w:hAnsi="Arial"/>
          <w:sz w:val="22"/>
          <w:szCs w:val="22"/>
        </w:rPr>
        <w:t xml:space="preserve">and </w:t>
      </w:r>
      <w:r w:rsidR="00597606" w:rsidRPr="00C867DC">
        <w:rPr>
          <w:rFonts w:ascii="Arial" w:hAnsi="Arial" w:cs="Arial"/>
          <w:noProof/>
          <w:sz w:val="22"/>
          <w:szCs w:val="22"/>
        </w:rPr>
        <w:t>taxonomic microbiome datasets as described in Aim 1.2 and</w:t>
      </w:r>
      <w:r w:rsidR="004E0750" w:rsidRPr="00C867DC">
        <w:rPr>
          <w:rFonts w:ascii="Arial" w:hAnsi="Arial"/>
          <w:sz w:val="22"/>
          <w:szCs w:val="22"/>
        </w:rPr>
        <w:t xml:space="preserve"> </w:t>
      </w:r>
      <w:r w:rsidRPr="00C867DC">
        <w:rPr>
          <w:rFonts w:ascii="Arial" w:hAnsi="Arial"/>
          <w:sz w:val="22"/>
          <w:szCs w:val="22"/>
        </w:rPr>
        <w:t>develop</w:t>
      </w:r>
      <w:r w:rsidRPr="00C867DC">
        <w:rPr>
          <w:rFonts w:ascii="Arial" w:hAnsi="Arial"/>
          <w:i/>
          <w:sz w:val="22"/>
          <w:szCs w:val="22"/>
        </w:rPr>
        <w:t xml:space="preserve"> predictive classifiers </w:t>
      </w:r>
      <w:r w:rsidRPr="00C867DC">
        <w:rPr>
          <w:rFonts w:ascii="Arial" w:hAnsi="Arial"/>
          <w:sz w:val="22"/>
          <w:szCs w:val="22"/>
        </w:rPr>
        <w:t xml:space="preserve">using </w:t>
      </w:r>
      <w:r w:rsidRPr="00C867DC">
        <w:rPr>
          <w:rFonts w:ascii="Arial" w:hAnsi="Arial"/>
          <w:i/>
          <w:sz w:val="22"/>
          <w:szCs w:val="22"/>
        </w:rPr>
        <w:t xml:space="preserve">transcriptome </w:t>
      </w:r>
      <w:r w:rsidRPr="00C867DC">
        <w:rPr>
          <w:rFonts w:ascii="Arial" w:hAnsi="Arial"/>
          <w:sz w:val="22"/>
          <w:szCs w:val="22"/>
        </w:rPr>
        <w:t>and</w:t>
      </w:r>
      <w:r w:rsidRPr="00C867DC">
        <w:rPr>
          <w:rFonts w:ascii="Arial" w:hAnsi="Arial"/>
          <w:i/>
          <w:sz w:val="22"/>
          <w:szCs w:val="22"/>
        </w:rPr>
        <w:t xml:space="preserve"> microbiome </w:t>
      </w:r>
      <w:r w:rsidRPr="00C867DC">
        <w:rPr>
          <w:rFonts w:ascii="Arial" w:hAnsi="Arial"/>
          <w:sz w:val="22"/>
          <w:szCs w:val="22"/>
        </w:rPr>
        <w:t>data</w:t>
      </w:r>
      <w:r w:rsidRPr="00C867DC">
        <w:rPr>
          <w:rFonts w:ascii="Arial" w:hAnsi="Arial"/>
          <w:i/>
          <w:sz w:val="22"/>
          <w:szCs w:val="22"/>
        </w:rPr>
        <w:t xml:space="preserve">. </w:t>
      </w:r>
      <w:r w:rsidRPr="00C867DC">
        <w:rPr>
          <w:rFonts w:ascii="Arial" w:hAnsi="Arial"/>
          <w:sz w:val="22"/>
          <w:szCs w:val="22"/>
        </w:rPr>
        <w:t>We</w:t>
      </w:r>
      <w:r w:rsidRPr="00C867DC">
        <w:rPr>
          <w:rFonts w:ascii="Arial" w:hAnsi="Arial"/>
          <w:i/>
          <w:sz w:val="22"/>
          <w:szCs w:val="22"/>
        </w:rPr>
        <w:t xml:space="preserve"> </w:t>
      </w:r>
      <w:r w:rsidRPr="00C867DC">
        <w:rPr>
          <w:rFonts w:ascii="Arial" w:hAnsi="Arial"/>
          <w:sz w:val="22"/>
          <w:szCs w:val="22"/>
        </w:rPr>
        <w:t xml:space="preserve">will </w:t>
      </w:r>
      <w:r w:rsidR="00A80CE9" w:rsidRPr="00C867DC">
        <w:rPr>
          <w:rFonts w:ascii="Arial" w:hAnsi="Arial"/>
          <w:sz w:val="22"/>
          <w:szCs w:val="22"/>
        </w:rPr>
        <w:t xml:space="preserve">perform two types of analysis: </w:t>
      </w:r>
    </w:p>
    <w:p w14:paraId="14525EC6" w14:textId="77777777" w:rsidR="00FC7524" w:rsidRDefault="00FC7524" w:rsidP="00FC7524">
      <w:pPr>
        <w:jc w:val="both"/>
        <w:rPr>
          <w:ins w:id="421" w:author="Microsoft Office User" w:date="2018-02-12T16:08:00Z"/>
          <w:rFonts w:ascii="Arial" w:hAnsi="Arial"/>
          <w:sz w:val="22"/>
          <w:szCs w:val="22"/>
        </w:rPr>
      </w:pPr>
      <w:ins w:id="422" w:author="Microsoft Office User" w:date="2018-02-12T16:06:00Z">
        <w:r w:rsidRPr="00FC7524">
          <w:rPr>
            <w:rFonts w:ascii="Arial" w:hAnsi="Arial"/>
            <w:b/>
            <w:i/>
            <w:sz w:val="22"/>
            <w:szCs w:val="22"/>
            <w:rPrChange w:id="423" w:author="Microsoft Office User" w:date="2018-02-12T16:08:00Z">
              <w:rPr>
                <w:rFonts w:ascii="Arial" w:hAnsi="Arial"/>
                <w:sz w:val="22"/>
                <w:szCs w:val="22"/>
              </w:rPr>
            </w:rPrChange>
          </w:rPr>
          <w:t>2.</w:t>
        </w:r>
      </w:ins>
      <w:r w:rsidR="00A80CE9" w:rsidRPr="00FC7524">
        <w:rPr>
          <w:rFonts w:ascii="Arial" w:hAnsi="Arial"/>
          <w:b/>
          <w:i/>
          <w:sz w:val="22"/>
          <w:szCs w:val="22"/>
          <w:rPrChange w:id="424" w:author="Microsoft Office User" w:date="2018-02-12T16:08:00Z">
            <w:rPr>
              <w:rFonts w:ascii="Arial" w:hAnsi="Arial"/>
              <w:sz w:val="22"/>
              <w:szCs w:val="22"/>
            </w:rPr>
          </w:rPrChange>
        </w:rPr>
        <w:t>1</w:t>
      </w:r>
      <w:del w:id="425" w:author="Microsoft Office User" w:date="2018-02-12T16:06:00Z">
        <w:r w:rsidR="00A80CE9" w:rsidRPr="00FC7524" w:rsidDel="00FC7524">
          <w:rPr>
            <w:rFonts w:ascii="Arial" w:hAnsi="Arial"/>
            <w:b/>
            <w:i/>
            <w:sz w:val="22"/>
            <w:szCs w:val="22"/>
            <w:rPrChange w:id="426" w:author="Microsoft Office User" w:date="2018-02-12T16:08:00Z">
              <w:rPr>
                <w:rFonts w:ascii="Arial" w:hAnsi="Arial"/>
                <w:sz w:val="22"/>
                <w:szCs w:val="22"/>
              </w:rPr>
            </w:rPrChange>
          </w:rPr>
          <w:delText xml:space="preserve">) </w:delText>
        </w:r>
      </w:del>
      <w:ins w:id="427" w:author="Microsoft Office User" w:date="2018-02-12T16:06:00Z">
        <w:r w:rsidRPr="00FC7524">
          <w:rPr>
            <w:rFonts w:ascii="Arial" w:hAnsi="Arial"/>
            <w:b/>
            <w:i/>
            <w:sz w:val="22"/>
            <w:szCs w:val="22"/>
            <w:rPrChange w:id="428" w:author="Microsoft Office User" w:date="2018-02-12T16:08:00Z">
              <w:rPr>
                <w:rFonts w:ascii="Arial" w:hAnsi="Arial"/>
                <w:sz w:val="22"/>
                <w:szCs w:val="22"/>
              </w:rPr>
            </w:rPrChange>
          </w:rPr>
          <w:t xml:space="preserve">. </w:t>
        </w:r>
      </w:ins>
      <w:r w:rsidR="008750CB" w:rsidRPr="00FC7524">
        <w:rPr>
          <w:rFonts w:ascii="Arial" w:hAnsi="Arial"/>
          <w:b/>
          <w:i/>
          <w:sz w:val="22"/>
          <w:szCs w:val="22"/>
          <w:rPrChange w:id="429" w:author="Microsoft Office User" w:date="2018-02-12T16:08:00Z">
            <w:rPr>
              <w:rFonts w:ascii="Arial" w:hAnsi="Arial"/>
              <w:i/>
              <w:sz w:val="22"/>
              <w:szCs w:val="22"/>
              <w:u w:val="single"/>
            </w:rPr>
          </w:rPrChange>
        </w:rPr>
        <w:t xml:space="preserve">focused on </w:t>
      </w:r>
      <w:r w:rsidR="00A80CE9" w:rsidRPr="00FC7524">
        <w:rPr>
          <w:rFonts w:ascii="Arial" w:hAnsi="Arial"/>
          <w:b/>
          <w:i/>
          <w:sz w:val="22"/>
          <w:szCs w:val="22"/>
          <w:rPrChange w:id="430" w:author="Microsoft Office User" w:date="2018-02-12T16:08:00Z">
            <w:rPr>
              <w:rFonts w:ascii="Arial" w:hAnsi="Arial"/>
              <w:i/>
              <w:sz w:val="22"/>
              <w:szCs w:val="22"/>
              <w:u w:val="single"/>
            </w:rPr>
          </w:rPrChange>
        </w:rPr>
        <w:t xml:space="preserve">Mf </w:t>
      </w:r>
      <w:r w:rsidR="008750CB" w:rsidRPr="00FC7524">
        <w:rPr>
          <w:rFonts w:ascii="Arial" w:hAnsi="Arial"/>
          <w:b/>
          <w:i/>
          <w:sz w:val="22"/>
          <w:szCs w:val="22"/>
          <w:rPrChange w:id="431" w:author="Microsoft Office User" w:date="2018-02-12T16:08:00Z">
            <w:rPr>
              <w:rFonts w:ascii="Arial" w:hAnsi="Arial"/>
              <w:i/>
              <w:sz w:val="22"/>
              <w:szCs w:val="22"/>
              <w:u w:val="single"/>
            </w:rPr>
          </w:rPrChange>
        </w:rPr>
        <w:t xml:space="preserve">gene signatures </w:t>
      </w:r>
      <w:r w:rsidR="00DE6A9F" w:rsidRPr="00FC7524">
        <w:rPr>
          <w:rFonts w:ascii="Arial" w:hAnsi="Arial"/>
          <w:b/>
          <w:i/>
          <w:sz w:val="22"/>
          <w:szCs w:val="22"/>
          <w:rPrChange w:id="432" w:author="Microsoft Office User" w:date="2018-02-12T16:08:00Z">
            <w:rPr>
              <w:rFonts w:ascii="Arial" w:hAnsi="Arial"/>
              <w:sz w:val="22"/>
              <w:szCs w:val="22"/>
            </w:rPr>
          </w:rPrChange>
        </w:rPr>
        <w:t xml:space="preserve">defined in </w:t>
      </w:r>
      <w:r w:rsidR="00A80CE9" w:rsidRPr="00FC7524">
        <w:rPr>
          <w:rFonts w:ascii="Arial" w:hAnsi="Arial"/>
          <w:b/>
          <w:i/>
          <w:sz w:val="22"/>
          <w:szCs w:val="22"/>
          <w:rPrChange w:id="433" w:author="Microsoft Office User" w:date="2018-02-12T16:08:00Z">
            <w:rPr>
              <w:rFonts w:ascii="Arial" w:hAnsi="Arial"/>
              <w:sz w:val="22"/>
              <w:szCs w:val="22"/>
            </w:rPr>
          </w:rPrChange>
        </w:rPr>
        <w:t xml:space="preserve">Aim </w:t>
      </w:r>
      <w:r w:rsidR="008750CB" w:rsidRPr="00FC7524">
        <w:rPr>
          <w:rFonts w:ascii="Arial" w:hAnsi="Arial"/>
          <w:b/>
          <w:i/>
          <w:sz w:val="22"/>
          <w:szCs w:val="22"/>
          <w:rPrChange w:id="434" w:author="Microsoft Office User" w:date="2018-02-12T16:08:00Z">
            <w:rPr>
              <w:rFonts w:ascii="Arial" w:hAnsi="Arial"/>
              <w:sz w:val="22"/>
              <w:szCs w:val="22"/>
            </w:rPr>
          </w:rPrChange>
        </w:rPr>
        <w:t>1</w:t>
      </w:r>
      <w:r w:rsidR="00DE6A9F" w:rsidRPr="00FC7524">
        <w:rPr>
          <w:rFonts w:ascii="Arial" w:hAnsi="Arial"/>
          <w:b/>
          <w:i/>
          <w:sz w:val="22"/>
          <w:szCs w:val="22"/>
          <w:rPrChange w:id="435" w:author="Microsoft Office User" w:date="2018-02-12T16:08:00Z">
            <w:rPr>
              <w:rFonts w:ascii="Arial" w:hAnsi="Arial"/>
              <w:sz w:val="22"/>
              <w:szCs w:val="22"/>
            </w:rPr>
          </w:rPrChange>
        </w:rPr>
        <w:t xml:space="preserve"> and </w:t>
      </w:r>
      <w:r w:rsidR="00A80CE9" w:rsidRPr="00FC7524">
        <w:rPr>
          <w:rFonts w:ascii="Arial" w:hAnsi="Arial"/>
          <w:b/>
          <w:i/>
          <w:sz w:val="22"/>
          <w:szCs w:val="22"/>
          <w:rPrChange w:id="436" w:author="Microsoft Office User" w:date="2018-02-12T16:08:00Z">
            <w:rPr>
              <w:rFonts w:ascii="Arial" w:hAnsi="Arial"/>
              <w:sz w:val="22"/>
              <w:szCs w:val="22"/>
            </w:rPr>
          </w:rPrChange>
        </w:rPr>
        <w:t xml:space="preserve">taken </w:t>
      </w:r>
      <w:r w:rsidR="00DE6A9F" w:rsidRPr="00FC7524">
        <w:rPr>
          <w:rFonts w:ascii="Arial" w:hAnsi="Arial"/>
          <w:b/>
          <w:i/>
          <w:sz w:val="22"/>
          <w:szCs w:val="22"/>
          <w:rPrChange w:id="437" w:author="Microsoft Office User" w:date="2018-02-12T16:08:00Z">
            <w:rPr>
              <w:rFonts w:ascii="Arial" w:hAnsi="Arial"/>
              <w:sz w:val="22"/>
              <w:szCs w:val="22"/>
            </w:rPr>
          </w:rPrChange>
        </w:rPr>
        <w:t xml:space="preserve">from </w:t>
      </w:r>
      <w:ins w:id="438" w:author="Microsoft Office User" w:date="2018-02-12T15:57:00Z">
        <w:r w:rsidR="00D5083A" w:rsidRPr="00FC7524">
          <w:rPr>
            <w:rFonts w:ascii="Arial" w:hAnsi="Arial"/>
            <w:b/>
            <w:i/>
            <w:sz w:val="22"/>
            <w:szCs w:val="22"/>
            <w:rPrChange w:id="439" w:author="Microsoft Office User" w:date="2018-02-12T16:08:00Z">
              <w:rPr>
                <w:rFonts w:ascii="Arial" w:hAnsi="Arial"/>
                <w:sz w:val="22"/>
                <w:szCs w:val="22"/>
              </w:rPr>
            </w:rPrChange>
          </w:rPr>
          <w:t xml:space="preserve">the </w:t>
        </w:r>
      </w:ins>
      <w:r w:rsidR="00DE6A9F" w:rsidRPr="00FC7524">
        <w:rPr>
          <w:rFonts w:ascii="Arial" w:hAnsi="Arial"/>
          <w:b/>
          <w:i/>
          <w:sz w:val="22"/>
          <w:szCs w:val="22"/>
          <w:rPrChange w:id="440" w:author="Microsoft Office User" w:date="2018-02-12T16:08:00Z">
            <w:rPr>
              <w:rFonts w:ascii="Arial" w:hAnsi="Arial"/>
              <w:sz w:val="22"/>
              <w:szCs w:val="22"/>
            </w:rPr>
          </w:rPrChange>
        </w:rPr>
        <w:t>literature</w:t>
      </w:r>
      <w:r w:rsidR="00D26F62" w:rsidRPr="00C867DC">
        <w:rPr>
          <w:rFonts w:ascii="Arial" w:hAnsi="Arial"/>
          <w:sz w:val="22"/>
          <w:szCs w:val="22"/>
        </w:rPr>
        <w:t xml:space="preserve"> {refs}</w:t>
      </w:r>
      <w:r w:rsidR="00A80CE9" w:rsidRPr="00C867DC">
        <w:rPr>
          <w:rFonts w:ascii="Arial" w:hAnsi="Arial"/>
          <w:sz w:val="22"/>
          <w:szCs w:val="22"/>
        </w:rPr>
        <w:t xml:space="preserve">; </w:t>
      </w:r>
    </w:p>
    <w:p w14:paraId="38F3DAFE" w14:textId="77777777" w:rsidR="000518F2" w:rsidRPr="000518F2" w:rsidRDefault="00A80CE9" w:rsidP="00FC7524">
      <w:pPr>
        <w:jc w:val="both"/>
        <w:rPr>
          <w:ins w:id="441" w:author="Microsoft Office User" w:date="2018-02-12T16:08:00Z"/>
          <w:rFonts w:ascii="Arial" w:hAnsi="Arial"/>
          <w:b/>
          <w:i/>
          <w:sz w:val="22"/>
          <w:szCs w:val="22"/>
          <w:rPrChange w:id="442" w:author="Microsoft Office User" w:date="2018-02-12T16:08:00Z">
            <w:rPr>
              <w:ins w:id="443" w:author="Microsoft Office User" w:date="2018-02-12T16:08:00Z"/>
              <w:rFonts w:ascii="Arial" w:hAnsi="Arial"/>
              <w:sz w:val="22"/>
              <w:szCs w:val="22"/>
            </w:rPr>
          </w:rPrChange>
        </w:rPr>
      </w:pPr>
      <w:r w:rsidRPr="000518F2">
        <w:rPr>
          <w:rFonts w:ascii="Arial" w:hAnsi="Arial"/>
          <w:b/>
          <w:i/>
          <w:sz w:val="22"/>
          <w:szCs w:val="22"/>
          <w:rPrChange w:id="444" w:author="Microsoft Office User" w:date="2018-02-12T16:08:00Z">
            <w:rPr>
              <w:rFonts w:ascii="Arial" w:hAnsi="Arial"/>
              <w:sz w:val="22"/>
              <w:szCs w:val="22"/>
            </w:rPr>
          </w:rPrChange>
        </w:rPr>
        <w:t>2</w:t>
      </w:r>
      <w:ins w:id="445" w:author="Microsoft Office User" w:date="2018-02-12T16:07:00Z">
        <w:r w:rsidR="00FC7524" w:rsidRPr="000518F2">
          <w:rPr>
            <w:rFonts w:ascii="Arial" w:hAnsi="Arial"/>
            <w:b/>
            <w:i/>
            <w:sz w:val="22"/>
            <w:szCs w:val="22"/>
            <w:rPrChange w:id="446" w:author="Microsoft Office User" w:date="2018-02-12T16:08:00Z">
              <w:rPr>
                <w:rFonts w:ascii="Arial" w:hAnsi="Arial"/>
                <w:sz w:val="22"/>
                <w:szCs w:val="22"/>
              </w:rPr>
            </w:rPrChange>
          </w:rPr>
          <w:t>.2.</w:t>
        </w:r>
      </w:ins>
      <w:del w:id="447" w:author="Microsoft Office User" w:date="2018-02-12T16:08:00Z">
        <w:r w:rsidRPr="000518F2" w:rsidDel="00FC7524">
          <w:rPr>
            <w:rFonts w:ascii="Arial" w:hAnsi="Arial"/>
            <w:b/>
            <w:i/>
            <w:sz w:val="22"/>
            <w:szCs w:val="22"/>
            <w:rPrChange w:id="448" w:author="Microsoft Office User" w:date="2018-02-12T16:08:00Z">
              <w:rPr>
                <w:rFonts w:ascii="Arial" w:hAnsi="Arial"/>
                <w:sz w:val="22"/>
                <w:szCs w:val="22"/>
              </w:rPr>
            </w:rPrChange>
          </w:rPr>
          <w:delText>)</w:delText>
        </w:r>
      </w:del>
      <w:r w:rsidRPr="000518F2">
        <w:rPr>
          <w:rFonts w:ascii="Arial" w:hAnsi="Arial"/>
          <w:b/>
          <w:i/>
          <w:sz w:val="22"/>
          <w:szCs w:val="22"/>
          <w:rPrChange w:id="449" w:author="Microsoft Office User" w:date="2018-02-12T16:08:00Z">
            <w:rPr>
              <w:rFonts w:ascii="Arial" w:hAnsi="Arial"/>
              <w:sz w:val="22"/>
              <w:szCs w:val="22"/>
            </w:rPr>
          </w:rPrChange>
        </w:rPr>
        <w:t xml:space="preserve"> </w:t>
      </w:r>
      <w:r w:rsidR="008750CB" w:rsidRPr="000518F2">
        <w:rPr>
          <w:rFonts w:ascii="Arial" w:hAnsi="Arial"/>
          <w:b/>
          <w:i/>
          <w:sz w:val="22"/>
          <w:szCs w:val="22"/>
          <w:u w:val="single"/>
          <w:rPrChange w:id="450" w:author="Microsoft Office User" w:date="2018-02-12T16:08:00Z">
            <w:rPr>
              <w:rFonts w:ascii="Arial" w:hAnsi="Arial"/>
              <w:i/>
              <w:sz w:val="22"/>
              <w:szCs w:val="22"/>
              <w:u w:val="single"/>
            </w:rPr>
          </w:rPrChange>
        </w:rPr>
        <w:t xml:space="preserve">unbiased </w:t>
      </w:r>
      <w:r w:rsidR="00DE6A9F" w:rsidRPr="000518F2">
        <w:rPr>
          <w:rFonts w:ascii="Arial" w:hAnsi="Arial"/>
          <w:b/>
          <w:i/>
          <w:sz w:val="22"/>
          <w:szCs w:val="22"/>
          <w:u w:val="single"/>
          <w:rPrChange w:id="451" w:author="Microsoft Office User" w:date="2018-02-12T16:08:00Z">
            <w:rPr>
              <w:rFonts w:ascii="Arial" w:hAnsi="Arial"/>
              <w:i/>
              <w:sz w:val="22"/>
              <w:szCs w:val="22"/>
              <w:u w:val="single"/>
            </w:rPr>
          </w:rPrChange>
        </w:rPr>
        <w:t>analyses</w:t>
      </w:r>
      <w:r w:rsidR="008750CB" w:rsidRPr="000518F2">
        <w:rPr>
          <w:rFonts w:ascii="Arial" w:hAnsi="Arial"/>
          <w:b/>
          <w:i/>
          <w:sz w:val="22"/>
          <w:szCs w:val="22"/>
          <w:rPrChange w:id="452" w:author="Microsoft Office User" w:date="2018-02-12T16:08:00Z">
            <w:rPr>
              <w:rFonts w:ascii="Arial" w:hAnsi="Arial"/>
              <w:sz w:val="22"/>
              <w:szCs w:val="22"/>
            </w:rPr>
          </w:rPrChange>
        </w:rPr>
        <w:t xml:space="preserve"> from global microbiome and </w:t>
      </w:r>
      <w:commentRangeStart w:id="453"/>
      <w:r w:rsidR="008750CB" w:rsidRPr="000518F2">
        <w:rPr>
          <w:rFonts w:ascii="Arial" w:hAnsi="Arial"/>
          <w:b/>
          <w:i/>
          <w:sz w:val="22"/>
          <w:szCs w:val="22"/>
          <w:rPrChange w:id="454" w:author="Microsoft Office User" w:date="2018-02-12T16:08:00Z">
            <w:rPr>
              <w:rFonts w:ascii="Arial" w:hAnsi="Arial"/>
              <w:sz w:val="22"/>
              <w:szCs w:val="22"/>
            </w:rPr>
          </w:rPrChange>
        </w:rPr>
        <w:t xml:space="preserve">transcriptomes. </w:t>
      </w:r>
      <w:commentRangeEnd w:id="453"/>
      <w:r w:rsidR="00F10ACC">
        <w:rPr>
          <w:rStyle w:val="CommentReference"/>
          <w:rFonts w:asciiTheme="minorHAnsi" w:hAnsiTheme="minorHAnsi" w:cstheme="minorBidi"/>
        </w:rPr>
        <w:commentReference w:id="453"/>
      </w:r>
    </w:p>
    <w:p w14:paraId="428751B1" w14:textId="10E8E409" w:rsidR="00FC7524" w:rsidRPr="00C867DC" w:rsidRDefault="00820267" w:rsidP="00FC7524">
      <w:pPr>
        <w:jc w:val="both"/>
        <w:rPr>
          <w:rFonts w:ascii="Arial" w:hAnsi="Arial"/>
          <w:sz w:val="22"/>
          <w:szCs w:val="22"/>
        </w:rPr>
      </w:pPr>
      <w:commentRangeStart w:id="455"/>
      <w:r w:rsidRPr="00C867DC">
        <w:rPr>
          <w:rFonts w:ascii="Arial" w:hAnsi="Arial"/>
          <w:sz w:val="22"/>
          <w:szCs w:val="22"/>
        </w:rPr>
        <w:t>To achieve high applicability, predictive signatures should be tested and perform</w:t>
      </w:r>
      <w:ins w:id="456" w:author="Microsoft Office User" w:date="2018-02-12T16:18:00Z">
        <w:r w:rsidR="003E5646">
          <w:rPr>
            <w:rFonts w:ascii="Arial" w:hAnsi="Arial"/>
            <w:sz w:val="22"/>
            <w:szCs w:val="22"/>
          </w:rPr>
          <w:t>ed</w:t>
        </w:r>
      </w:ins>
      <w:r w:rsidR="004E0796" w:rsidRPr="00C867DC">
        <w:rPr>
          <w:rFonts w:ascii="Arial" w:hAnsi="Arial"/>
          <w:sz w:val="22"/>
          <w:szCs w:val="22"/>
        </w:rPr>
        <w:t xml:space="preserve"> with high accuracy </w:t>
      </w:r>
      <w:r w:rsidRPr="00C867DC">
        <w:rPr>
          <w:rFonts w:ascii="Arial" w:hAnsi="Arial"/>
          <w:sz w:val="22"/>
          <w:szCs w:val="22"/>
        </w:rPr>
        <w:t xml:space="preserve">in </w:t>
      </w:r>
      <w:r w:rsidR="006971F1" w:rsidRPr="00C867DC">
        <w:rPr>
          <w:rFonts w:ascii="Arial" w:hAnsi="Arial"/>
          <w:sz w:val="22"/>
          <w:szCs w:val="22"/>
        </w:rPr>
        <w:t>a separate</w:t>
      </w:r>
      <w:r w:rsidRPr="00C867DC">
        <w:rPr>
          <w:rFonts w:ascii="Arial" w:hAnsi="Arial"/>
          <w:sz w:val="22"/>
          <w:szCs w:val="22"/>
        </w:rPr>
        <w:t xml:space="preserve"> </w:t>
      </w:r>
      <w:r w:rsidR="006971F1" w:rsidRPr="00C867DC">
        <w:rPr>
          <w:rFonts w:ascii="Arial" w:hAnsi="Arial"/>
          <w:sz w:val="22"/>
          <w:szCs w:val="22"/>
        </w:rPr>
        <w:t xml:space="preserve">set of </w:t>
      </w:r>
      <w:r w:rsidRPr="00C867DC">
        <w:rPr>
          <w:rFonts w:ascii="Arial" w:hAnsi="Arial"/>
          <w:sz w:val="22"/>
          <w:szCs w:val="22"/>
        </w:rPr>
        <w:t>patient</w:t>
      </w:r>
      <w:r w:rsidR="006971F1" w:rsidRPr="00C867DC">
        <w:rPr>
          <w:rFonts w:ascii="Arial" w:hAnsi="Arial"/>
          <w:sz w:val="22"/>
          <w:szCs w:val="22"/>
        </w:rPr>
        <w:t>s</w:t>
      </w:r>
      <w:r w:rsidRPr="00C867DC">
        <w:rPr>
          <w:rFonts w:ascii="Arial" w:hAnsi="Arial"/>
          <w:sz w:val="22"/>
          <w:szCs w:val="22"/>
        </w:rPr>
        <w:t xml:space="preserve"> {ref}.</w:t>
      </w:r>
      <w:r w:rsidR="008750CB" w:rsidRPr="00C867DC">
        <w:rPr>
          <w:rFonts w:ascii="Arial" w:hAnsi="Arial"/>
          <w:sz w:val="22"/>
          <w:szCs w:val="22"/>
        </w:rPr>
        <w:t xml:space="preserve"> </w:t>
      </w:r>
      <w:r w:rsidRPr="00C867DC">
        <w:rPr>
          <w:rFonts w:ascii="Arial" w:hAnsi="Arial"/>
          <w:sz w:val="22"/>
          <w:szCs w:val="22"/>
        </w:rPr>
        <w:t xml:space="preserve">Therefore, </w:t>
      </w:r>
      <w:r w:rsidR="008750CB" w:rsidRPr="00C867DC">
        <w:rPr>
          <w:rFonts w:ascii="Arial" w:hAnsi="Arial"/>
          <w:sz w:val="22"/>
          <w:szCs w:val="22"/>
        </w:rPr>
        <w:t xml:space="preserve">we will generate </w:t>
      </w:r>
      <w:r w:rsidRPr="00C867DC">
        <w:rPr>
          <w:rFonts w:ascii="Arial" w:hAnsi="Arial"/>
          <w:sz w:val="22"/>
          <w:szCs w:val="22"/>
        </w:rPr>
        <w:t xml:space="preserve">predictors </w:t>
      </w:r>
      <w:r w:rsidR="008750CB" w:rsidRPr="00C867DC">
        <w:rPr>
          <w:rFonts w:ascii="Arial" w:hAnsi="Arial"/>
          <w:sz w:val="22"/>
          <w:szCs w:val="22"/>
        </w:rPr>
        <w:t xml:space="preserve">in a training set of patients and validate them in </w:t>
      </w:r>
      <w:r w:rsidR="00BC21B4" w:rsidRPr="00C867DC">
        <w:rPr>
          <w:rFonts w:ascii="Arial" w:hAnsi="Arial"/>
          <w:sz w:val="22"/>
          <w:szCs w:val="22"/>
        </w:rPr>
        <w:t>a</w:t>
      </w:r>
      <w:r w:rsidR="008750CB" w:rsidRPr="00C867DC">
        <w:rPr>
          <w:rFonts w:ascii="Arial" w:hAnsi="Arial"/>
          <w:sz w:val="22"/>
          <w:szCs w:val="22"/>
        </w:rPr>
        <w:t xml:space="preserve"> test set </w:t>
      </w:r>
      <w:r w:rsidR="002F5C08" w:rsidRPr="00C867DC">
        <w:rPr>
          <w:rFonts w:ascii="Arial" w:hAnsi="Arial"/>
          <w:sz w:val="22"/>
          <w:szCs w:val="22"/>
        </w:rPr>
        <w:t xml:space="preserve">according to </w:t>
      </w:r>
      <w:r w:rsidR="004E0796" w:rsidRPr="00C867DC">
        <w:rPr>
          <w:rFonts w:ascii="Arial" w:hAnsi="Arial"/>
          <w:sz w:val="22"/>
          <w:szCs w:val="22"/>
        </w:rPr>
        <w:t>established</w:t>
      </w:r>
      <w:r w:rsidR="002F5C08" w:rsidRPr="00C867DC">
        <w:rPr>
          <w:rFonts w:ascii="Arial" w:hAnsi="Arial"/>
          <w:sz w:val="22"/>
          <w:szCs w:val="22"/>
        </w:rPr>
        <w:t xml:space="preserve"> practice</w:t>
      </w:r>
      <w:r w:rsidR="00A80CE9" w:rsidRPr="00C867DC">
        <w:rPr>
          <w:rFonts w:ascii="Arial" w:hAnsi="Arial"/>
          <w:sz w:val="22"/>
          <w:szCs w:val="22"/>
        </w:rPr>
        <w:t>s</w:t>
      </w:r>
      <w:r w:rsidR="002F5C08" w:rsidRPr="00C867DC">
        <w:rPr>
          <w:rFonts w:ascii="Arial" w:hAnsi="Arial"/>
          <w:sz w:val="22"/>
          <w:szCs w:val="22"/>
        </w:rPr>
        <w:t xml:space="preserve"> of the field </w:t>
      </w:r>
      <w:r w:rsidR="00BC21B4" w:rsidRPr="00C867DC">
        <w:rPr>
          <w:rFonts w:ascii="Arial" w:hAnsi="Arial"/>
          <w:sz w:val="22"/>
          <w:szCs w:val="22"/>
        </w:rPr>
        <w:t>{REF</w:t>
      </w:r>
      <w:r w:rsidR="00767FA0" w:rsidRPr="00C867DC">
        <w:rPr>
          <w:rFonts w:ascii="Arial" w:hAnsi="Arial"/>
          <w:sz w:val="22"/>
          <w:szCs w:val="22"/>
        </w:rPr>
        <w:t>s</w:t>
      </w:r>
      <w:r w:rsidR="00BC21B4" w:rsidRPr="00C867DC">
        <w:rPr>
          <w:rFonts w:ascii="Arial" w:hAnsi="Arial"/>
          <w:sz w:val="22"/>
          <w:szCs w:val="22"/>
        </w:rPr>
        <w:t>}</w:t>
      </w:r>
      <w:r w:rsidR="008750CB" w:rsidRPr="00C867DC">
        <w:rPr>
          <w:rFonts w:ascii="Arial" w:hAnsi="Arial"/>
          <w:sz w:val="22"/>
          <w:szCs w:val="22"/>
        </w:rPr>
        <w:t>.</w:t>
      </w:r>
    </w:p>
    <w:p w14:paraId="27E779C6" w14:textId="716297DC" w:rsidR="004309FD" w:rsidRPr="00C867DC" w:rsidDel="00FC7524" w:rsidRDefault="00F65BAC" w:rsidP="0087596A">
      <w:pPr>
        <w:jc w:val="both"/>
        <w:rPr>
          <w:del w:id="457" w:author="Microsoft Office User" w:date="2018-02-12T15:59:00Z"/>
          <w:rFonts w:ascii="Arial" w:hAnsi="Arial"/>
          <w:b/>
          <w:i/>
          <w:sz w:val="22"/>
          <w:szCs w:val="22"/>
        </w:rPr>
      </w:pPr>
      <w:del w:id="458" w:author="Microsoft Office User" w:date="2018-02-12T15:59:00Z">
        <w:r w:rsidRPr="00C867DC" w:rsidDel="00FC7524">
          <w:rPr>
            <w:rFonts w:ascii="Arial" w:hAnsi="Arial"/>
            <w:b/>
            <w:i/>
            <w:sz w:val="22"/>
            <w:szCs w:val="22"/>
          </w:rPr>
          <w:delText>2.1.</w:delText>
        </w:r>
        <w:r w:rsidR="00BF53E4" w:rsidRPr="00C867DC" w:rsidDel="00FC7524">
          <w:rPr>
            <w:rFonts w:ascii="Arial" w:hAnsi="Arial"/>
            <w:b/>
            <w:i/>
            <w:sz w:val="22"/>
            <w:szCs w:val="22"/>
          </w:rPr>
          <w:delText xml:space="preserve"> </w:delText>
        </w:r>
        <w:r w:rsidR="0016003E" w:rsidRPr="00C867DC" w:rsidDel="00FC7524">
          <w:rPr>
            <w:rFonts w:ascii="Arial" w:hAnsi="Arial"/>
            <w:b/>
            <w:i/>
            <w:sz w:val="22"/>
            <w:szCs w:val="22"/>
          </w:rPr>
          <w:delText>Study design and experimental procedures</w:delText>
        </w:r>
      </w:del>
    </w:p>
    <w:p w14:paraId="36D6FB71" w14:textId="29F3188A" w:rsidR="00820267" w:rsidRPr="00C867DC" w:rsidRDefault="00E427F1" w:rsidP="00FC7524">
      <w:pPr>
        <w:jc w:val="both"/>
        <w:rPr>
          <w:rFonts w:ascii="Arial" w:hAnsi="Arial"/>
          <w:sz w:val="22"/>
          <w:szCs w:val="22"/>
        </w:rPr>
      </w:pPr>
      <w:del w:id="459" w:author="Microsoft Office User" w:date="2018-02-12T15:59:00Z">
        <w:r w:rsidRPr="00C867DC" w:rsidDel="00FC7524">
          <w:rPr>
            <w:rFonts w:ascii="Arial" w:hAnsi="Arial"/>
            <w:b/>
            <w:i/>
            <w:sz w:val="22"/>
            <w:szCs w:val="22"/>
          </w:rPr>
          <w:delText xml:space="preserve"> </w:delText>
        </w:r>
      </w:del>
      <w:r w:rsidR="00820267" w:rsidRPr="00C867DC">
        <w:rPr>
          <w:rFonts w:ascii="Arial" w:hAnsi="Arial"/>
          <w:sz w:val="22"/>
          <w:szCs w:val="22"/>
        </w:rPr>
        <w:t>W</w:t>
      </w:r>
      <w:r w:rsidR="00F65BAC" w:rsidRPr="00C867DC">
        <w:rPr>
          <w:rFonts w:ascii="Arial" w:hAnsi="Arial"/>
          <w:sz w:val="22"/>
          <w:szCs w:val="22"/>
        </w:rPr>
        <w:t>e will separate all patients into two cohorts, namely ‘</w:t>
      </w:r>
      <w:r w:rsidR="00F65BAC" w:rsidRPr="00C867DC">
        <w:rPr>
          <w:rFonts w:ascii="Arial" w:hAnsi="Arial"/>
          <w:b/>
          <w:i/>
          <w:sz w:val="22"/>
          <w:szCs w:val="22"/>
        </w:rPr>
        <w:t>Training</w:t>
      </w:r>
      <w:r w:rsidR="00F65BAC" w:rsidRPr="00C867DC">
        <w:rPr>
          <w:rFonts w:ascii="Arial" w:hAnsi="Arial"/>
          <w:sz w:val="22"/>
          <w:szCs w:val="22"/>
        </w:rPr>
        <w:t>’ and ‘</w:t>
      </w:r>
      <w:r w:rsidR="00F65BAC" w:rsidRPr="00C867DC">
        <w:rPr>
          <w:rFonts w:ascii="Arial" w:hAnsi="Arial"/>
          <w:b/>
          <w:i/>
          <w:sz w:val="22"/>
          <w:szCs w:val="22"/>
        </w:rPr>
        <w:t>Test</w:t>
      </w:r>
      <w:r w:rsidR="00F65BAC" w:rsidRPr="00C867DC">
        <w:rPr>
          <w:rFonts w:ascii="Arial" w:hAnsi="Arial"/>
          <w:sz w:val="22"/>
          <w:szCs w:val="22"/>
        </w:rPr>
        <w:t xml:space="preserve">’ sets. As estimated by power analysis (see corresponding section) “training” dataset will require </w:t>
      </w:r>
      <w:r w:rsidR="00DE6A9F" w:rsidRPr="00C867DC">
        <w:rPr>
          <w:rFonts w:ascii="Arial" w:hAnsi="Arial"/>
          <w:sz w:val="22"/>
          <w:szCs w:val="22"/>
        </w:rPr>
        <w:t>75</w:t>
      </w:r>
      <w:r w:rsidR="00F65BAC" w:rsidRPr="00C867DC">
        <w:rPr>
          <w:rFonts w:ascii="Arial" w:hAnsi="Arial"/>
          <w:sz w:val="22"/>
          <w:szCs w:val="22"/>
        </w:rPr>
        <w:t xml:space="preserve"> samples to establish robust </w:t>
      </w:r>
      <w:r w:rsidR="00820267" w:rsidRPr="00C867DC">
        <w:rPr>
          <w:rFonts w:ascii="Arial" w:hAnsi="Arial"/>
          <w:sz w:val="22"/>
          <w:szCs w:val="22"/>
        </w:rPr>
        <w:t>predictors</w:t>
      </w:r>
      <w:r w:rsidR="00F65BAC" w:rsidRPr="00C867DC">
        <w:rPr>
          <w:rFonts w:ascii="Arial" w:hAnsi="Arial"/>
          <w:sz w:val="22"/>
          <w:szCs w:val="22"/>
        </w:rPr>
        <w:t xml:space="preserve">. </w:t>
      </w:r>
      <w:r w:rsidR="00820267" w:rsidRPr="00C867DC">
        <w:rPr>
          <w:rFonts w:ascii="Arial" w:hAnsi="Arial"/>
          <w:sz w:val="22"/>
          <w:szCs w:val="22"/>
        </w:rPr>
        <w:t>W</w:t>
      </w:r>
      <w:r w:rsidR="00F65BAC" w:rsidRPr="00C867DC">
        <w:rPr>
          <w:rFonts w:ascii="Arial" w:hAnsi="Arial"/>
          <w:sz w:val="22"/>
          <w:szCs w:val="22"/>
        </w:rPr>
        <w:t xml:space="preserve">e will organize all patients in chronological manner and use as </w:t>
      </w:r>
      <w:r w:rsidR="00820267" w:rsidRPr="00C867DC">
        <w:rPr>
          <w:rFonts w:ascii="Arial" w:hAnsi="Arial"/>
          <w:sz w:val="22"/>
          <w:szCs w:val="22"/>
        </w:rPr>
        <w:t>the ‘</w:t>
      </w:r>
      <w:r w:rsidR="00F65BAC" w:rsidRPr="00C867DC">
        <w:rPr>
          <w:rFonts w:ascii="Arial" w:hAnsi="Arial"/>
          <w:sz w:val="22"/>
          <w:szCs w:val="22"/>
        </w:rPr>
        <w:t>training</w:t>
      </w:r>
      <w:r w:rsidR="00820267" w:rsidRPr="00C867DC">
        <w:rPr>
          <w:rFonts w:ascii="Arial" w:hAnsi="Arial"/>
          <w:sz w:val="22"/>
          <w:szCs w:val="22"/>
        </w:rPr>
        <w:t>’</w:t>
      </w:r>
      <w:r w:rsidR="00F65BAC" w:rsidRPr="00C867DC">
        <w:rPr>
          <w:rFonts w:ascii="Arial" w:hAnsi="Arial"/>
          <w:sz w:val="22"/>
          <w:szCs w:val="22"/>
        </w:rPr>
        <w:t xml:space="preserve"> set samples </w:t>
      </w:r>
      <w:r w:rsidR="00820267" w:rsidRPr="00C867DC">
        <w:rPr>
          <w:rFonts w:ascii="Arial" w:hAnsi="Arial"/>
          <w:sz w:val="22"/>
          <w:szCs w:val="22"/>
        </w:rPr>
        <w:t xml:space="preserve">those </w:t>
      </w:r>
      <w:r w:rsidR="00F65BAC" w:rsidRPr="00C867DC">
        <w:rPr>
          <w:rFonts w:ascii="Arial" w:hAnsi="Arial"/>
          <w:sz w:val="22"/>
          <w:szCs w:val="22"/>
        </w:rPr>
        <w:t xml:space="preserve">that were collected earlier. Next, we will test our classifier/s on the rest of </w:t>
      </w:r>
      <w:ins w:id="460" w:author="Microsoft Office User" w:date="2018-02-12T16:00:00Z">
        <w:r w:rsidR="00FC7524">
          <w:rPr>
            <w:rFonts w:ascii="Arial" w:hAnsi="Arial"/>
            <w:sz w:val="22"/>
            <w:szCs w:val="22"/>
          </w:rPr>
          <w:t xml:space="preserve">the </w:t>
        </w:r>
      </w:ins>
      <w:r w:rsidR="00F65BAC" w:rsidRPr="00C867DC">
        <w:rPr>
          <w:rFonts w:ascii="Arial" w:hAnsi="Arial"/>
          <w:sz w:val="22"/>
          <w:szCs w:val="22"/>
        </w:rPr>
        <w:t xml:space="preserve">samples collected from newer cohort of </w:t>
      </w:r>
      <w:r w:rsidR="00DE6A9F" w:rsidRPr="00C867DC">
        <w:rPr>
          <w:rFonts w:ascii="Arial" w:hAnsi="Arial"/>
          <w:sz w:val="22"/>
          <w:szCs w:val="22"/>
        </w:rPr>
        <w:t>45</w:t>
      </w:r>
      <w:r w:rsidR="00F65BAC" w:rsidRPr="00C867DC">
        <w:rPr>
          <w:rFonts w:ascii="Arial" w:hAnsi="Arial"/>
          <w:sz w:val="22"/>
          <w:szCs w:val="22"/>
        </w:rPr>
        <w:t xml:space="preserve"> UC patients.</w:t>
      </w:r>
      <w:r w:rsidR="00E06BDD" w:rsidRPr="00C867DC">
        <w:rPr>
          <w:rFonts w:ascii="Arial" w:hAnsi="Arial"/>
          <w:sz w:val="22"/>
          <w:szCs w:val="22"/>
        </w:rPr>
        <w:t xml:space="preserve"> </w:t>
      </w:r>
      <w:r w:rsidR="00820267" w:rsidRPr="00C867DC">
        <w:rPr>
          <w:rFonts w:ascii="Arial" w:hAnsi="Arial"/>
          <w:sz w:val="22"/>
          <w:szCs w:val="22"/>
        </w:rPr>
        <w:t xml:space="preserve">Total RNA and </w:t>
      </w:r>
      <w:commentRangeStart w:id="461"/>
      <w:r w:rsidR="00820267" w:rsidRPr="00C867DC">
        <w:rPr>
          <w:rFonts w:ascii="Arial" w:hAnsi="Arial"/>
          <w:sz w:val="22"/>
          <w:szCs w:val="22"/>
        </w:rPr>
        <w:t xml:space="preserve">DNA </w:t>
      </w:r>
      <w:commentRangeEnd w:id="461"/>
      <w:r w:rsidR="00FC7524">
        <w:rPr>
          <w:rStyle w:val="CommentReference"/>
          <w:rFonts w:asciiTheme="minorHAnsi" w:hAnsiTheme="minorHAnsi" w:cstheme="minorBidi"/>
        </w:rPr>
        <w:commentReference w:id="461"/>
      </w:r>
      <w:r w:rsidR="00820267" w:rsidRPr="00C867DC">
        <w:rPr>
          <w:rFonts w:ascii="Arial" w:hAnsi="Arial"/>
          <w:sz w:val="22"/>
          <w:szCs w:val="22"/>
        </w:rPr>
        <w:t xml:space="preserve">will be isolated from </w:t>
      </w:r>
      <w:r w:rsidR="00A80CE9" w:rsidRPr="00C867DC">
        <w:rPr>
          <w:rFonts w:ascii="Arial" w:hAnsi="Arial"/>
          <w:sz w:val="22"/>
          <w:szCs w:val="22"/>
        </w:rPr>
        <w:t xml:space="preserve">the </w:t>
      </w:r>
      <w:r w:rsidR="00820267" w:rsidRPr="00C867DC">
        <w:rPr>
          <w:rFonts w:ascii="Arial" w:hAnsi="Arial"/>
          <w:sz w:val="22"/>
          <w:szCs w:val="22"/>
        </w:rPr>
        <w:t>frozen tissue samples</w:t>
      </w:r>
      <w:r w:rsidR="0016003E" w:rsidRPr="00C867DC">
        <w:rPr>
          <w:rFonts w:ascii="Arial" w:hAnsi="Arial"/>
          <w:sz w:val="22"/>
          <w:szCs w:val="22"/>
        </w:rPr>
        <w:t xml:space="preserve"> of </w:t>
      </w:r>
      <w:ins w:id="462" w:author="Microsoft Office User" w:date="2018-02-12T16:00:00Z">
        <w:r w:rsidR="00FC7524">
          <w:rPr>
            <w:rFonts w:ascii="Arial" w:hAnsi="Arial"/>
            <w:sz w:val="22"/>
            <w:szCs w:val="22"/>
          </w:rPr>
          <w:t xml:space="preserve">the </w:t>
        </w:r>
      </w:ins>
      <w:r w:rsidR="0016003E" w:rsidRPr="00C867DC">
        <w:rPr>
          <w:rFonts w:ascii="Arial" w:hAnsi="Arial"/>
          <w:i/>
          <w:sz w:val="22"/>
          <w:szCs w:val="22"/>
          <w:u w:val="single"/>
        </w:rPr>
        <w:t>inflamed colon</w:t>
      </w:r>
      <w:r w:rsidR="00820267" w:rsidRPr="00C867DC">
        <w:rPr>
          <w:rFonts w:ascii="Arial" w:hAnsi="Arial"/>
          <w:sz w:val="22"/>
          <w:szCs w:val="22"/>
        </w:rPr>
        <w:t xml:space="preserve">. We will </w:t>
      </w:r>
      <w:r w:rsidR="00C14DD8" w:rsidRPr="00C867DC">
        <w:rPr>
          <w:rFonts w:ascii="Arial" w:hAnsi="Arial"/>
          <w:sz w:val="22"/>
          <w:szCs w:val="22"/>
        </w:rPr>
        <w:t>obtain data for</w:t>
      </w:r>
      <w:r w:rsidR="00820267" w:rsidRPr="00C867DC">
        <w:rPr>
          <w:rFonts w:ascii="Arial" w:hAnsi="Arial"/>
          <w:sz w:val="22"/>
          <w:szCs w:val="22"/>
        </w:rPr>
        <w:t xml:space="preserve"> </w:t>
      </w:r>
      <w:r w:rsidR="00C14DD8" w:rsidRPr="00C867DC">
        <w:rPr>
          <w:rFonts w:ascii="Arial" w:hAnsi="Arial"/>
          <w:sz w:val="22"/>
          <w:szCs w:val="22"/>
        </w:rPr>
        <w:t xml:space="preserve">global </w:t>
      </w:r>
      <w:r w:rsidR="00820267" w:rsidRPr="00C867DC">
        <w:rPr>
          <w:rFonts w:ascii="Arial" w:hAnsi="Arial"/>
          <w:sz w:val="22"/>
          <w:szCs w:val="22"/>
        </w:rPr>
        <w:t xml:space="preserve">human </w:t>
      </w:r>
      <w:r w:rsidR="00C14DD8" w:rsidRPr="00C867DC">
        <w:rPr>
          <w:rFonts w:ascii="Arial" w:hAnsi="Arial"/>
          <w:sz w:val="22"/>
          <w:szCs w:val="22"/>
        </w:rPr>
        <w:t xml:space="preserve">gene expression using RNAseq </w:t>
      </w:r>
      <w:r w:rsidR="00820267" w:rsidRPr="00C867DC">
        <w:rPr>
          <w:rFonts w:ascii="Arial" w:hAnsi="Arial"/>
          <w:sz w:val="22"/>
          <w:szCs w:val="22"/>
        </w:rPr>
        <w:t xml:space="preserve">and </w:t>
      </w:r>
      <w:r w:rsidR="00C14DD8" w:rsidRPr="00C867DC">
        <w:rPr>
          <w:rFonts w:ascii="Arial" w:hAnsi="Arial"/>
          <w:sz w:val="22"/>
          <w:szCs w:val="22"/>
        </w:rPr>
        <w:t xml:space="preserve">for </w:t>
      </w:r>
      <w:r w:rsidR="00820267" w:rsidRPr="00C867DC">
        <w:rPr>
          <w:rFonts w:ascii="Arial" w:hAnsi="Arial"/>
          <w:sz w:val="22"/>
          <w:szCs w:val="22"/>
        </w:rPr>
        <w:t>bacterial 16S rRNA gene</w:t>
      </w:r>
      <w:r w:rsidR="00C14DD8" w:rsidRPr="00C867DC">
        <w:rPr>
          <w:rFonts w:ascii="Arial" w:hAnsi="Arial"/>
          <w:sz w:val="22"/>
          <w:szCs w:val="22"/>
        </w:rPr>
        <w:t xml:space="preserve"> content</w:t>
      </w:r>
      <w:r w:rsidR="00820267" w:rsidRPr="00C867DC">
        <w:rPr>
          <w:rFonts w:ascii="Arial" w:hAnsi="Arial"/>
          <w:sz w:val="22"/>
          <w:szCs w:val="22"/>
        </w:rPr>
        <w:t xml:space="preserve"> using established methods as described in Aim</w:t>
      </w:r>
      <w:r w:rsidR="00C14DD8" w:rsidRPr="00C867DC">
        <w:rPr>
          <w:rFonts w:ascii="Arial" w:hAnsi="Arial"/>
          <w:sz w:val="22"/>
          <w:szCs w:val="22"/>
        </w:rPr>
        <w:t xml:space="preserve"> </w:t>
      </w:r>
      <w:r w:rsidR="00820267" w:rsidRPr="00C867DC">
        <w:rPr>
          <w:rFonts w:ascii="Arial" w:hAnsi="Arial"/>
          <w:sz w:val="22"/>
          <w:szCs w:val="22"/>
        </w:rPr>
        <w:t>1.</w:t>
      </w:r>
      <w:commentRangeEnd w:id="455"/>
      <w:r w:rsidR="00F10ACC">
        <w:rPr>
          <w:rStyle w:val="CommentReference"/>
          <w:rFonts w:asciiTheme="minorHAnsi" w:hAnsiTheme="minorHAnsi" w:cstheme="minorBidi"/>
        </w:rPr>
        <w:commentReference w:id="455"/>
      </w:r>
    </w:p>
    <w:p w14:paraId="00A354BE" w14:textId="70699991" w:rsidR="004309FD" w:rsidRPr="00F824D1" w:rsidDel="00FC7524" w:rsidRDefault="000518F2" w:rsidP="0087596A">
      <w:pPr>
        <w:jc w:val="both"/>
        <w:rPr>
          <w:del w:id="463" w:author="Microsoft Office User" w:date="2018-02-12T16:07:00Z"/>
          <w:rFonts w:ascii="Arial" w:hAnsi="Arial"/>
          <w:sz w:val="22"/>
          <w:szCs w:val="22"/>
        </w:rPr>
      </w:pPr>
      <w:ins w:id="464" w:author="Microsoft Office User" w:date="2018-02-12T16:09:00Z">
        <w:r w:rsidRPr="000518F2">
          <w:rPr>
            <w:rFonts w:ascii="Arial" w:hAnsi="Arial"/>
            <w:sz w:val="22"/>
            <w:szCs w:val="22"/>
            <w:rPrChange w:id="465" w:author="Microsoft Office User" w:date="2018-02-12T16:09:00Z">
              <w:rPr>
                <w:rFonts w:ascii="Arial" w:hAnsi="Arial"/>
                <w:b/>
                <w:i/>
                <w:sz w:val="22"/>
                <w:szCs w:val="22"/>
              </w:rPr>
            </w:rPrChange>
          </w:rPr>
          <w:t xml:space="preserve">To address Aim 1.1., </w:t>
        </w:r>
      </w:ins>
      <w:del w:id="466" w:author="Microsoft Office User" w:date="2018-02-12T16:07:00Z">
        <w:r w:rsidR="00904242" w:rsidRPr="000518F2" w:rsidDel="00FC7524">
          <w:rPr>
            <w:rFonts w:ascii="Arial" w:hAnsi="Arial"/>
            <w:sz w:val="22"/>
            <w:szCs w:val="22"/>
            <w:rPrChange w:id="467" w:author="Microsoft Office User" w:date="2018-02-12T16:09:00Z">
              <w:rPr>
                <w:rFonts w:ascii="Arial" w:hAnsi="Arial"/>
                <w:b/>
                <w:i/>
                <w:sz w:val="22"/>
                <w:szCs w:val="22"/>
              </w:rPr>
            </w:rPrChange>
          </w:rPr>
          <w:delText>2.2.</w:delText>
        </w:r>
        <w:r w:rsidR="0016003E" w:rsidRPr="000518F2" w:rsidDel="00FC7524">
          <w:rPr>
            <w:rFonts w:ascii="Arial" w:hAnsi="Arial"/>
            <w:sz w:val="22"/>
            <w:szCs w:val="22"/>
            <w:rPrChange w:id="468" w:author="Microsoft Office User" w:date="2018-02-12T16:09:00Z">
              <w:rPr>
                <w:rFonts w:ascii="Arial" w:hAnsi="Arial"/>
                <w:b/>
                <w:i/>
                <w:sz w:val="22"/>
                <w:szCs w:val="22"/>
              </w:rPr>
            </w:rPrChange>
          </w:rPr>
          <w:delText xml:space="preserve"> Establishing </w:delText>
        </w:r>
        <w:r w:rsidR="00E427F1" w:rsidRPr="000518F2" w:rsidDel="00FC7524">
          <w:rPr>
            <w:rFonts w:ascii="Arial" w:hAnsi="Arial"/>
            <w:sz w:val="22"/>
            <w:szCs w:val="22"/>
            <w:rPrChange w:id="469" w:author="Microsoft Office User" w:date="2018-02-12T16:09:00Z">
              <w:rPr>
                <w:rFonts w:ascii="Arial" w:hAnsi="Arial"/>
                <w:b/>
                <w:i/>
                <w:sz w:val="22"/>
                <w:szCs w:val="22"/>
              </w:rPr>
            </w:rPrChange>
          </w:rPr>
          <w:delText>predictors of pouchitis</w:delText>
        </w:r>
        <w:r w:rsidR="00904242" w:rsidRPr="00F824D1" w:rsidDel="00FC7524">
          <w:rPr>
            <w:rFonts w:ascii="Arial" w:hAnsi="Arial"/>
            <w:sz w:val="22"/>
            <w:szCs w:val="22"/>
          </w:rPr>
          <w:delText xml:space="preserve"> </w:delText>
        </w:r>
      </w:del>
    </w:p>
    <w:p w14:paraId="3A334F03" w14:textId="5AB81365" w:rsidR="00FF2E54" w:rsidRPr="00F10ACC" w:rsidRDefault="00C14DD8" w:rsidP="004309FD">
      <w:pPr>
        <w:jc w:val="both"/>
        <w:rPr>
          <w:rFonts w:ascii="Arial" w:hAnsi="Arial"/>
          <w:sz w:val="22"/>
          <w:szCs w:val="22"/>
        </w:rPr>
      </w:pPr>
      <w:del w:id="470" w:author="Microsoft Office User" w:date="2018-02-12T16:09:00Z">
        <w:r w:rsidRPr="00F824D1" w:rsidDel="000518F2">
          <w:rPr>
            <w:rFonts w:ascii="Arial" w:hAnsi="Arial"/>
            <w:sz w:val="22"/>
            <w:szCs w:val="22"/>
          </w:rPr>
          <w:delText>W</w:delText>
        </w:r>
      </w:del>
      <w:ins w:id="471" w:author="Microsoft Office User" w:date="2018-02-12T16:09:00Z">
        <w:r w:rsidR="000518F2" w:rsidRPr="00F824D1">
          <w:rPr>
            <w:rFonts w:ascii="Arial" w:hAnsi="Arial"/>
            <w:sz w:val="22"/>
            <w:szCs w:val="22"/>
          </w:rPr>
          <w:t>w</w:t>
        </w:r>
      </w:ins>
      <w:r w:rsidR="00904242" w:rsidRPr="00F824D1">
        <w:rPr>
          <w:rFonts w:ascii="Arial" w:hAnsi="Arial"/>
          <w:sz w:val="22"/>
          <w:szCs w:val="22"/>
        </w:rPr>
        <w:t xml:space="preserve">e </w:t>
      </w:r>
      <w:r w:rsidR="00EF28EC" w:rsidRPr="00F824D1">
        <w:rPr>
          <w:rFonts w:ascii="Arial" w:hAnsi="Arial"/>
          <w:sz w:val="22"/>
          <w:szCs w:val="22"/>
        </w:rPr>
        <w:t xml:space="preserve">will </w:t>
      </w:r>
      <w:r w:rsidRPr="00F824D1">
        <w:rPr>
          <w:rFonts w:ascii="Arial" w:hAnsi="Arial"/>
          <w:sz w:val="22"/>
          <w:szCs w:val="22"/>
        </w:rPr>
        <w:t>use</w:t>
      </w:r>
      <w:ins w:id="472" w:author="Microsoft Office User" w:date="2018-02-12T16:09:00Z">
        <w:r w:rsidR="000518F2">
          <w:rPr>
            <w:rFonts w:ascii="Arial" w:hAnsi="Arial"/>
            <w:sz w:val="22"/>
            <w:szCs w:val="22"/>
          </w:rPr>
          <w:t xml:space="preserve"> </w:t>
        </w:r>
      </w:ins>
      <w:del w:id="473" w:author="Microsoft Office User" w:date="2018-02-12T16:09:00Z">
        <w:r w:rsidR="000607B2" w:rsidRPr="00F824D1" w:rsidDel="000518F2">
          <w:rPr>
            <w:rFonts w:ascii="Arial" w:hAnsi="Arial"/>
            <w:sz w:val="22"/>
            <w:szCs w:val="22"/>
          </w:rPr>
          <w:delText xml:space="preserve">: </w:delText>
        </w:r>
        <w:r w:rsidR="000607B2" w:rsidRPr="000518F2" w:rsidDel="000518F2">
          <w:rPr>
            <w:rFonts w:ascii="Arial" w:hAnsi="Arial"/>
            <w:sz w:val="22"/>
            <w:szCs w:val="22"/>
            <w:rPrChange w:id="474" w:author="Microsoft Office User" w:date="2018-02-12T16:09:00Z">
              <w:rPr>
                <w:rFonts w:ascii="Arial" w:hAnsi="Arial"/>
                <w:b/>
                <w:sz w:val="22"/>
                <w:szCs w:val="22"/>
              </w:rPr>
            </w:rPrChange>
          </w:rPr>
          <w:delText>(a)</w:delText>
        </w:r>
        <w:r w:rsidRPr="00F824D1" w:rsidDel="000518F2">
          <w:rPr>
            <w:rFonts w:ascii="Arial" w:hAnsi="Arial"/>
            <w:sz w:val="22"/>
            <w:szCs w:val="22"/>
          </w:rPr>
          <w:delText xml:space="preserve"> </w:delText>
        </w:r>
      </w:del>
      <w:r w:rsidRPr="00F824D1">
        <w:rPr>
          <w:rFonts w:ascii="Arial" w:hAnsi="Arial"/>
          <w:sz w:val="22"/>
          <w:szCs w:val="22"/>
        </w:rPr>
        <w:t xml:space="preserve">pre-defined gene </w:t>
      </w:r>
      <w:r w:rsidR="003057AB" w:rsidRPr="00F824D1">
        <w:rPr>
          <w:rFonts w:ascii="Arial" w:hAnsi="Arial"/>
          <w:sz w:val="22"/>
          <w:szCs w:val="22"/>
        </w:rPr>
        <w:t>lists</w:t>
      </w:r>
      <w:r w:rsidRPr="00F824D1">
        <w:rPr>
          <w:rFonts w:ascii="Arial" w:hAnsi="Arial"/>
          <w:sz w:val="22"/>
          <w:szCs w:val="22"/>
        </w:rPr>
        <w:t xml:space="preserve"> corresponding to various </w:t>
      </w:r>
      <w:r w:rsidR="0069785B" w:rsidRPr="00F824D1">
        <w:rPr>
          <w:rFonts w:ascii="Arial" w:hAnsi="Arial"/>
          <w:sz w:val="22"/>
          <w:szCs w:val="22"/>
        </w:rPr>
        <w:t xml:space="preserve">Mfs </w:t>
      </w:r>
      <w:r w:rsidR="000607B2" w:rsidRPr="00F824D1">
        <w:rPr>
          <w:rFonts w:ascii="Arial" w:hAnsi="Arial"/>
          <w:sz w:val="22"/>
          <w:szCs w:val="22"/>
        </w:rPr>
        <w:t>signatures</w:t>
      </w:r>
      <w:r w:rsidRPr="00F824D1">
        <w:rPr>
          <w:rFonts w:ascii="Arial" w:hAnsi="Arial"/>
          <w:sz w:val="22"/>
          <w:szCs w:val="22"/>
        </w:rPr>
        <w:t xml:space="preserve"> </w:t>
      </w:r>
      <w:r w:rsidR="000607B2" w:rsidRPr="00F824D1">
        <w:rPr>
          <w:rFonts w:ascii="Arial" w:hAnsi="Arial"/>
          <w:sz w:val="22"/>
          <w:szCs w:val="22"/>
        </w:rPr>
        <w:t>(</w:t>
      </w:r>
      <w:r w:rsidRPr="00F824D1">
        <w:rPr>
          <w:rFonts w:ascii="Arial" w:hAnsi="Arial"/>
          <w:sz w:val="22"/>
          <w:szCs w:val="22"/>
        </w:rPr>
        <w:t xml:space="preserve">obtained in Aim 1 and from </w:t>
      </w:r>
      <w:r w:rsidR="003057AB" w:rsidRPr="00F10ACC">
        <w:rPr>
          <w:rFonts w:ascii="Arial" w:hAnsi="Arial"/>
          <w:sz w:val="22"/>
          <w:szCs w:val="22"/>
        </w:rPr>
        <w:t xml:space="preserve">the </w:t>
      </w:r>
      <w:r w:rsidRPr="00F10ACC">
        <w:rPr>
          <w:rFonts w:ascii="Arial" w:hAnsi="Arial"/>
          <w:sz w:val="22"/>
          <w:szCs w:val="22"/>
        </w:rPr>
        <w:t>literature</w:t>
      </w:r>
      <w:r w:rsidR="000607B2" w:rsidRPr="00F10ACC">
        <w:rPr>
          <w:rFonts w:ascii="Arial" w:hAnsi="Arial"/>
          <w:sz w:val="22"/>
          <w:szCs w:val="22"/>
        </w:rPr>
        <w:t>)</w:t>
      </w:r>
      <w:r w:rsidR="00EF28EC" w:rsidRPr="00F10ACC">
        <w:rPr>
          <w:rFonts w:ascii="Arial" w:hAnsi="Arial"/>
          <w:sz w:val="22"/>
          <w:szCs w:val="22"/>
        </w:rPr>
        <w:t xml:space="preserve"> and test their performance for discriminating samples between </w:t>
      </w:r>
      <w:r w:rsidR="00B42EDD" w:rsidRPr="00F10ACC">
        <w:rPr>
          <w:rFonts w:ascii="Arial" w:hAnsi="Arial"/>
          <w:sz w:val="22"/>
          <w:szCs w:val="22"/>
        </w:rPr>
        <w:t>two groups</w:t>
      </w:r>
      <w:r w:rsidR="0069785B" w:rsidRPr="00F10ACC">
        <w:rPr>
          <w:rFonts w:ascii="Arial" w:hAnsi="Arial"/>
          <w:sz w:val="22"/>
          <w:szCs w:val="22"/>
        </w:rPr>
        <w:t xml:space="preserve"> of patients – </w:t>
      </w:r>
      <w:r w:rsidR="00EF28EC" w:rsidRPr="00F10ACC">
        <w:rPr>
          <w:rFonts w:ascii="Arial" w:hAnsi="Arial"/>
          <w:sz w:val="22"/>
          <w:szCs w:val="22"/>
        </w:rPr>
        <w:t>with and without pouchitis</w:t>
      </w:r>
      <w:r w:rsidR="0069785B" w:rsidRPr="00F10ACC">
        <w:rPr>
          <w:rFonts w:ascii="Arial" w:hAnsi="Arial"/>
          <w:sz w:val="22"/>
          <w:szCs w:val="22"/>
        </w:rPr>
        <w:t xml:space="preserve"> (42 and 52 respectively, total 96)</w:t>
      </w:r>
      <w:ins w:id="475" w:author="Microsoft Office User" w:date="2018-02-12T16:10:00Z">
        <w:r w:rsidR="000518F2">
          <w:rPr>
            <w:rFonts w:ascii="Arial" w:hAnsi="Arial"/>
            <w:sz w:val="22"/>
            <w:szCs w:val="22"/>
          </w:rPr>
          <w:t>. To address Aim 2.2.,</w:t>
        </w:r>
      </w:ins>
      <w:del w:id="476" w:author="Microsoft Office User" w:date="2018-02-12T16:10:00Z">
        <w:r w:rsidR="000607B2" w:rsidRPr="00F824D1" w:rsidDel="000518F2">
          <w:rPr>
            <w:rFonts w:ascii="Arial" w:hAnsi="Arial"/>
            <w:sz w:val="22"/>
            <w:szCs w:val="22"/>
          </w:rPr>
          <w:delText>;</w:delText>
        </w:r>
      </w:del>
      <w:r w:rsidR="000607B2" w:rsidRPr="00F824D1">
        <w:rPr>
          <w:rFonts w:ascii="Arial" w:hAnsi="Arial"/>
          <w:sz w:val="22"/>
          <w:szCs w:val="22"/>
        </w:rPr>
        <w:t xml:space="preserve"> </w:t>
      </w:r>
      <w:del w:id="477" w:author="Microsoft Office User" w:date="2018-02-12T16:10:00Z">
        <w:r w:rsidR="000607B2" w:rsidRPr="000518F2" w:rsidDel="000518F2">
          <w:rPr>
            <w:rFonts w:ascii="Arial" w:hAnsi="Arial"/>
            <w:sz w:val="22"/>
            <w:szCs w:val="22"/>
            <w:rPrChange w:id="478" w:author="Microsoft Office User" w:date="2018-02-12T16:09:00Z">
              <w:rPr>
                <w:rFonts w:ascii="Arial" w:hAnsi="Arial"/>
                <w:b/>
                <w:sz w:val="22"/>
                <w:szCs w:val="22"/>
              </w:rPr>
            </w:rPrChange>
          </w:rPr>
          <w:delText>(b)</w:delText>
        </w:r>
        <w:r w:rsidR="00FF2E54" w:rsidRPr="000518F2" w:rsidDel="000518F2">
          <w:rPr>
            <w:rFonts w:ascii="Arial" w:hAnsi="Arial"/>
            <w:sz w:val="22"/>
            <w:szCs w:val="22"/>
            <w:rPrChange w:id="479" w:author="Microsoft Office User" w:date="2018-02-12T16:09:00Z">
              <w:rPr>
                <w:rFonts w:ascii="Arial" w:hAnsi="Arial"/>
                <w:b/>
                <w:sz w:val="22"/>
                <w:szCs w:val="22"/>
              </w:rPr>
            </w:rPrChange>
          </w:rPr>
          <w:delText xml:space="preserve"> </w:delText>
        </w:r>
      </w:del>
      <w:r w:rsidR="00FF2E54" w:rsidRPr="00F824D1">
        <w:rPr>
          <w:rFonts w:ascii="Arial" w:hAnsi="Arial"/>
          <w:sz w:val="22"/>
          <w:szCs w:val="22"/>
        </w:rPr>
        <w:t>we will determine gene set</w:t>
      </w:r>
      <w:r w:rsidR="000607B2" w:rsidRPr="00F824D1">
        <w:rPr>
          <w:rFonts w:ascii="Arial" w:hAnsi="Arial"/>
          <w:sz w:val="22"/>
          <w:szCs w:val="22"/>
        </w:rPr>
        <w:t>s</w:t>
      </w:r>
      <w:r w:rsidR="00FF2E54" w:rsidRPr="00F824D1">
        <w:rPr>
          <w:rFonts w:ascii="Arial" w:hAnsi="Arial"/>
          <w:sz w:val="22"/>
          <w:szCs w:val="22"/>
        </w:rPr>
        <w:t xml:space="preserve"> predictive of pouchitis which </w:t>
      </w:r>
      <w:r w:rsidR="000607B2" w:rsidRPr="00F10ACC">
        <w:rPr>
          <w:rFonts w:ascii="Arial" w:hAnsi="Arial"/>
          <w:sz w:val="22"/>
          <w:szCs w:val="22"/>
        </w:rPr>
        <w:t>are</w:t>
      </w:r>
      <w:r w:rsidR="00FF2E54" w:rsidRPr="00F10ACC">
        <w:rPr>
          <w:rFonts w:ascii="Arial" w:hAnsi="Arial"/>
          <w:sz w:val="22"/>
          <w:szCs w:val="22"/>
        </w:rPr>
        <w:t xml:space="preserve"> not based on </w:t>
      </w:r>
      <w:r w:rsidR="002F5C08" w:rsidRPr="00F10ACC">
        <w:rPr>
          <w:rFonts w:ascii="Arial" w:hAnsi="Arial"/>
          <w:sz w:val="22"/>
          <w:szCs w:val="22"/>
        </w:rPr>
        <w:t>particular</w:t>
      </w:r>
      <w:r w:rsidR="00FF2E54" w:rsidRPr="00F10ACC">
        <w:rPr>
          <w:rFonts w:ascii="Arial" w:hAnsi="Arial"/>
          <w:sz w:val="22"/>
          <w:szCs w:val="22"/>
        </w:rPr>
        <w:t xml:space="preserve"> biological functions, i.e. unbiased predictors.  </w:t>
      </w:r>
    </w:p>
    <w:p w14:paraId="7B0320B3" w14:textId="1C773BA2" w:rsidR="004309FD" w:rsidRPr="00C867DC" w:rsidRDefault="00D90315" w:rsidP="0087596A">
      <w:pPr>
        <w:jc w:val="both"/>
        <w:rPr>
          <w:rFonts w:ascii="Arial" w:hAnsi="Arial"/>
          <w:sz w:val="22"/>
          <w:szCs w:val="22"/>
        </w:rPr>
      </w:pPr>
      <w:r w:rsidRPr="00C867DC">
        <w:rPr>
          <w:rFonts w:ascii="Arial" w:hAnsi="Arial"/>
          <w:sz w:val="22"/>
          <w:szCs w:val="22"/>
        </w:rPr>
        <w:t xml:space="preserve">For </w:t>
      </w:r>
      <w:r w:rsidR="00EB428D" w:rsidRPr="00C867DC">
        <w:rPr>
          <w:rFonts w:ascii="Arial" w:hAnsi="Arial"/>
          <w:sz w:val="22"/>
          <w:szCs w:val="22"/>
        </w:rPr>
        <w:t xml:space="preserve">both </w:t>
      </w:r>
      <w:del w:id="480" w:author="Microsoft Office User" w:date="2018-02-12T16:10:00Z">
        <w:r w:rsidRPr="00C867DC" w:rsidDel="000518F2">
          <w:rPr>
            <w:rFonts w:ascii="Arial" w:hAnsi="Arial"/>
            <w:b/>
            <w:sz w:val="22"/>
            <w:szCs w:val="22"/>
          </w:rPr>
          <w:delText>(a)</w:delText>
        </w:r>
        <w:r w:rsidRPr="00C867DC" w:rsidDel="000518F2">
          <w:rPr>
            <w:rFonts w:ascii="Arial" w:hAnsi="Arial"/>
            <w:sz w:val="22"/>
            <w:szCs w:val="22"/>
          </w:rPr>
          <w:delText xml:space="preserve"> and </w:delText>
        </w:r>
        <w:r w:rsidRPr="00C867DC" w:rsidDel="000518F2">
          <w:rPr>
            <w:rFonts w:ascii="Arial" w:hAnsi="Arial"/>
            <w:b/>
            <w:sz w:val="22"/>
            <w:szCs w:val="22"/>
          </w:rPr>
          <w:delText>(b)</w:delText>
        </w:r>
      </w:del>
      <w:ins w:id="481" w:author="Microsoft Office User" w:date="2018-02-12T16:10:00Z">
        <w:r w:rsidR="000518F2">
          <w:rPr>
            <w:rFonts w:ascii="Arial" w:hAnsi="Arial"/>
            <w:b/>
            <w:sz w:val="22"/>
            <w:szCs w:val="22"/>
          </w:rPr>
          <w:t xml:space="preserve">Aims 1.1. and 1.2. </w:t>
        </w:r>
        <w:r w:rsidR="000518F2">
          <w:rPr>
            <w:rFonts w:ascii="Arial" w:hAnsi="Arial"/>
            <w:sz w:val="22"/>
            <w:szCs w:val="22"/>
          </w:rPr>
          <w:t>we</w:t>
        </w:r>
      </w:ins>
      <w:r w:rsidRPr="00C867DC">
        <w:rPr>
          <w:rFonts w:ascii="Arial" w:hAnsi="Arial"/>
          <w:sz w:val="22"/>
          <w:szCs w:val="22"/>
        </w:rPr>
        <w:t xml:space="preserve"> </w:t>
      </w:r>
      <w:r w:rsidR="00F65BAC" w:rsidRPr="00C867DC">
        <w:rPr>
          <w:rFonts w:ascii="Arial" w:hAnsi="Arial"/>
          <w:sz w:val="22"/>
          <w:szCs w:val="22"/>
        </w:rPr>
        <w:t xml:space="preserve">will perform </w:t>
      </w:r>
      <w:r w:rsidR="00EB428D" w:rsidRPr="00C867DC">
        <w:rPr>
          <w:rFonts w:ascii="Arial" w:hAnsi="Arial"/>
          <w:sz w:val="22"/>
          <w:szCs w:val="22"/>
        </w:rPr>
        <w:t xml:space="preserve">two </w:t>
      </w:r>
      <w:r w:rsidR="00D11889" w:rsidRPr="00C867DC">
        <w:rPr>
          <w:rFonts w:ascii="Arial" w:hAnsi="Arial"/>
          <w:sz w:val="22"/>
          <w:szCs w:val="22"/>
        </w:rPr>
        <w:t xml:space="preserve">types of </w:t>
      </w:r>
      <w:r w:rsidR="00F65BAC" w:rsidRPr="00C867DC">
        <w:rPr>
          <w:rFonts w:ascii="Arial" w:hAnsi="Arial"/>
          <w:sz w:val="22"/>
          <w:szCs w:val="22"/>
        </w:rPr>
        <w:t>analyses</w:t>
      </w:r>
      <w:r w:rsidRPr="00C867DC">
        <w:rPr>
          <w:rFonts w:ascii="Arial" w:hAnsi="Arial"/>
          <w:sz w:val="22"/>
          <w:szCs w:val="22"/>
        </w:rPr>
        <w:t xml:space="preserve">: </w:t>
      </w:r>
    </w:p>
    <w:p w14:paraId="24A5FF2F" w14:textId="5829DDCC" w:rsidR="004309FD" w:rsidRPr="00C867DC" w:rsidRDefault="00D90315" w:rsidP="0087596A">
      <w:pPr>
        <w:jc w:val="both"/>
        <w:rPr>
          <w:rFonts w:ascii="Arial" w:hAnsi="Arial"/>
          <w:sz w:val="22"/>
          <w:szCs w:val="22"/>
        </w:rPr>
      </w:pPr>
      <w:del w:id="482" w:author="Microsoft Office User" w:date="2018-02-12T16:11:00Z">
        <w:r w:rsidRPr="00C867DC" w:rsidDel="00F824D1">
          <w:rPr>
            <w:rFonts w:ascii="Arial" w:hAnsi="Arial"/>
            <w:sz w:val="22"/>
            <w:szCs w:val="22"/>
          </w:rPr>
          <w:delText>i</w:delText>
        </w:r>
      </w:del>
      <w:ins w:id="483" w:author="Microsoft Office User" w:date="2018-02-12T16:11:00Z">
        <w:r w:rsidR="00F824D1">
          <w:rPr>
            <w:rFonts w:ascii="Arial" w:hAnsi="Arial"/>
            <w:sz w:val="22"/>
            <w:szCs w:val="22"/>
          </w:rPr>
          <w:t>1</w:t>
        </w:r>
      </w:ins>
      <w:r w:rsidR="00D11889" w:rsidRPr="00C867DC">
        <w:rPr>
          <w:rFonts w:ascii="Arial" w:hAnsi="Arial"/>
          <w:sz w:val="22"/>
          <w:szCs w:val="22"/>
        </w:rPr>
        <w:t>)</w:t>
      </w:r>
      <w:r w:rsidR="00F65BAC" w:rsidRPr="00C867DC">
        <w:rPr>
          <w:rFonts w:ascii="Arial" w:hAnsi="Arial"/>
          <w:sz w:val="22"/>
          <w:szCs w:val="22"/>
        </w:rPr>
        <w:t xml:space="preserve"> </w:t>
      </w:r>
      <w:r w:rsidR="00F65BAC" w:rsidRPr="00C867DC">
        <w:rPr>
          <w:rFonts w:ascii="Arial" w:hAnsi="Arial"/>
          <w:i/>
          <w:sz w:val="22"/>
          <w:szCs w:val="22"/>
          <w:u w:val="single"/>
        </w:rPr>
        <w:t>class prediction analysis</w:t>
      </w:r>
      <w:r w:rsidR="00F65BAC" w:rsidRPr="00C867DC">
        <w:rPr>
          <w:rFonts w:ascii="Arial" w:hAnsi="Arial"/>
          <w:sz w:val="22"/>
          <w:szCs w:val="22"/>
        </w:rPr>
        <w:t xml:space="preserve"> that </w:t>
      </w:r>
      <w:r w:rsidRPr="00C867DC">
        <w:rPr>
          <w:rFonts w:ascii="Arial" w:hAnsi="Arial"/>
          <w:sz w:val="22"/>
          <w:szCs w:val="22"/>
        </w:rPr>
        <w:t>aims to find predictors that</w:t>
      </w:r>
      <w:r w:rsidR="00F65BAC" w:rsidRPr="00C867DC">
        <w:rPr>
          <w:rFonts w:ascii="Arial" w:hAnsi="Arial"/>
          <w:sz w:val="22"/>
          <w:szCs w:val="22"/>
        </w:rPr>
        <w:t xml:space="preserve"> discriminate between </w:t>
      </w:r>
      <w:r w:rsidRPr="00C867DC">
        <w:rPr>
          <w:rFonts w:ascii="Arial" w:hAnsi="Arial"/>
          <w:sz w:val="22"/>
          <w:szCs w:val="22"/>
        </w:rPr>
        <w:t xml:space="preserve">the </w:t>
      </w:r>
      <w:r w:rsidR="00F65BAC" w:rsidRPr="00C867DC">
        <w:rPr>
          <w:rFonts w:ascii="Arial" w:hAnsi="Arial"/>
          <w:sz w:val="22"/>
          <w:szCs w:val="22"/>
        </w:rPr>
        <w:t xml:space="preserve">two </w:t>
      </w:r>
      <w:r w:rsidRPr="00C867DC">
        <w:rPr>
          <w:rFonts w:ascii="Arial" w:hAnsi="Arial"/>
          <w:sz w:val="22"/>
          <w:szCs w:val="22"/>
        </w:rPr>
        <w:t>groups</w:t>
      </w:r>
      <w:r w:rsidR="00F65BAC" w:rsidRPr="00C867DC">
        <w:rPr>
          <w:rFonts w:ascii="Arial" w:hAnsi="Arial"/>
          <w:sz w:val="22"/>
          <w:szCs w:val="22"/>
        </w:rPr>
        <w:t xml:space="preserve"> of patients</w:t>
      </w:r>
      <w:r w:rsidR="00E427F1" w:rsidRPr="00C867DC">
        <w:rPr>
          <w:rFonts w:ascii="Arial" w:hAnsi="Arial"/>
          <w:sz w:val="22"/>
          <w:szCs w:val="22"/>
        </w:rPr>
        <w:t xml:space="preserve"> </w:t>
      </w:r>
      <w:r w:rsidRPr="00C867DC">
        <w:rPr>
          <w:rFonts w:ascii="Arial" w:hAnsi="Arial"/>
          <w:sz w:val="22"/>
          <w:szCs w:val="22"/>
        </w:rPr>
        <w:t xml:space="preserve">with and without </w:t>
      </w:r>
      <w:r w:rsidR="00F65BAC" w:rsidRPr="00C867DC">
        <w:rPr>
          <w:rFonts w:ascii="Arial" w:hAnsi="Arial"/>
          <w:sz w:val="22"/>
          <w:szCs w:val="22"/>
        </w:rPr>
        <w:t>pouchitis</w:t>
      </w:r>
      <w:r w:rsidR="00E427F1" w:rsidRPr="00C867DC">
        <w:rPr>
          <w:rFonts w:ascii="Arial" w:hAnsi="Arial"/>
          <w:sz w:val="22"/>
          <w:szCs w:val="22"/>
        </w:rPr>
        <w:t xml:space="preserve"> (follow-up at least 5 years)</w:t>
      </w:r>
      <w:r w:rsidRPr="00C867DC">
        <w:rPr>
          <w:rFonts w:ascii="Arial" w:hAnsi="Arial"/>
          <w:sz w:val="22"/>
          <w:szCs w:val="22"/>
        </w:rPr>
        <w:t xml:space="preserve">. For this, we will use </w:t>
      </w:r>
      <w:del w:id="484" w:author="Microsoft Office User" w:date="2018-02-12T16:10:00Z">
        <w:r w:rsidRPr="00C867DC" w:rsidDel="00F824D1">
          <w:rPr>
            <w:rFonts w:ascii="Arial" w:hAnsi="Arial"/>
            <w:sz w:val="22"/>
            <w:szCs w:val="22"/>
          </w:rPr>
          <w:delText xml:space="preserve">state </w:delText>
        </w:r>
      </w:del>
      <w:ins w:id="485" w:author="Microsoft Office User" w:date="2018-02-12T16:10:00Z">
        <w:r w:rsidR="00F824D1" w:rsidRPr="00C867DC">
          <w:rPr>
            <w:rFonts w:ascii="Arial" w:hAnsi="Arial"/>
            <w:sz w:val="22"/>
            <w:szCs w:val="22"/>
          </w:rPr>
          <w:t>state</w:t>
        </w:r>
        <w:r w:rsidR="00F824D1">
          <w:rPr>
            <w:rFonts w:ascii="Arial" w:hAnsi="Arial"/>
            <w:sz w:val="22"/>
            <w:szCs w:val="22"/>
          </w:rPr>
          <w:t>-</w:t>
        </w:r>
      </w:ins>
      <w:del w:id="486" w:author="Microsoft Office User" w:date="2018-02-12T16:11:00Z">
        <w:r w:rsidRPr="00C867DC" w:rsidDel="00F824D1">
          <w:rPr>
            <w:rFonts w:ascii="Arial" w:hAnsi="Arial"/>
            <w:sz w:val="22"/>
            <w:szCs w:val="22"/>
          </w:rPr>
          <w:delText xml:space="preserve">of </w:delText>
        </w:r>
      </w:del>
      <w:ins w:id="487" w:author="Microsoft Office User" w:date="2018-02-12T16:11:00Z">
        <w:r w:rsidR="00F824D1" w:rsidRPr="00C867DC">
          <w:rPr>
            <w:rFonts w:ascii="Arial" w:hAnsi="Arial"/>
            <w:sz w:val="22"/>
            <w:szCs w:val="22"/>
          </w:rPr>
          <w:t>of</w:t>
        </w:r>
        <w:r w:rsidR="00F824D1">
          <w:rPr>
            <w:rFonts w:ascii="Arial" w:hAnsi="Arial"/>
            <w:sz w:val="22"/>
            <w:szCs w:val="22"/>
          </w:rPr>
          <w:t>-</w:t>
        </w:r>
      </w:ins>
      <w:del w:id="488" w:author="Microsoft Office User" w:date="2018-02-12T16:11:00Z">
        <w:r w:rsidRPr="00C867DC" w:rsidDel="00F824D1">
          <w:rPr>
            <w:rFonts w:ascii="Arial" w:hAnsi="Arial"/>
            <w:sz w:val="22"/>
            <w:szCs w:val="22"/>
          </w:rPr>
          <w:delText xml:space="preserve">the </w:delText>
        </w:r>
      </w:del>
      <w:ins w:id="489" w:author="Microsoft Office User" w:date="2018-02-12T16:11:00Z">
        <w:r w:rsidR="00F824D1" w:rsidRPr="00C867DC">
          <w:rPr>
            <w:rFonts w:ascii="Arial" w:hAnsi="Arial"/>
            <w:sz w:val="22"/>
            <w:szCs w:val="22"/>
          </w:rPr>
          <w:t>the</w:t>
        </w:r>
        <w:r w:rsidR="00F824D1">
          <w:rPr>
            <w:rFonts w:ascii="Arial" w:hAnsi="Arial"/>
            <w:sz w:val="22"/>
            <w:szCs w:val="22"/>
          </w:rPr>
          <w:t>-</w:t>
        </w:r>
      </w:ins>
      <w:r w:rsidRPr="00C867DC">
        <w:rPr>
          <w:rFonts w:ascii="Arial" w:hAnsi="Arial"/>
          <w:sz w:val="22"/>
          <w:szCs w:val="22"/>
        </w:rPr>
        <w:t xml:space="preserve">art machine learning and statistical methods previously employed by us and others (Support Vector Machine, Diagonal Linear Discriminant analysis, K-nearest neighbors, Bayesian compound covariate, Compound covariate predictor, Nearest Centroid)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ExcludeYear="1"&gt;&lt;Author&gt;Morgun&lt;/Author&gt;&lt;Year&gt;2006&lt;/Year&gt;&lt;RecNum&gt;99&lt;/RecNum&gt;&lt;DisplayText&gt;(&lt;style face="italic"&gt;31&lt;/style&gt;)&lt;/DisplayText&gt;&lt;record&gt;&lt;rec-number&gt;99&lt;/rec-number&gt;&lt;foreign-keys&gt;&lt;key app="EN" db-id="r09at99tk2z9vie5a5555r9i0st25xdaz59s" timestamp="1518475849"&gt;99&lt;/key&gt;&lt;/foreign-keys&gt;&lt;ref-type name="Book"&gt;6&lt;/ref-type&gt;&lt;contributors&gt;&lt;authors&gt;&lt;author&gt;Morgun, Andrey&lt;/author&gt;&lt;author&gt;Shulzhenko, Natalia&lt;/author&gt;&lt;author&gt;Perez-Diez, Ainhoa&lt;/author&gt;&lt;author&gt;Diniz, Rosiane V. Z.&lt;/author&gt;&lt;author&gt;Sanson, Gerdine F.&lt;/author&gt;&lt;author&gt;Almeida, Dirceu R.&lt;/author&gt;&lt;author&gt;Matzinger, Polly&lt;/author&gt;&lt;author&gt;Gerbase-DeLima, Maria&lt;/author&gt;&lt;/authors&gt;&lt;/contributors&gt;&lt;titles&gt;&lt;title&gt;Molecular profiling improves diagnoses of rejection and infection in transplanted organs&lt;/title&gt;&lt;/titles&gt;&lt;pages&gt;e74-83&lt;/pages&gt;&lt;volume&gt;98&lt;/volume&gt;&lt;number&gt;12&lt;/number&gt;&lt;dates&gt;&lt;year&gt;2006&lt;/year&gt;&lt;pub-dates&gt;&lt;date&gt;Jun&lt;/date&gt;&lt;/pub-dates&gt;&lt;/dates&gt;&lt;isbn&gt;1524-4571&lt;/isbn&gt;&lt;accession-num&gt;16794196 </w:instrText>
      </w:r>
      <w:r w:rsidR="00B343AB">
        <w:rPr>
          <w:rFonts w:ascii="Tahoma" w:hAnsi="Tahoma" w:cs="Tahoma"/>
          <w:sz w:val="22"/>
          <w:szCs w:val="22"/>
        </w:rPr>
        <w:instrText>﻿</w:instrText>
      </w:r>
      <w:r w:rsidR="00B343AB">
        <w:rPr>
          <w:rFonts w:ascii="Arial" w:hAnsi="Arial"/>
          <w:sz w:val="22"/>
          <w:szCs w:val="22"/>
        </w:rPr>
        <w:instrText>%0 Journal Article&lt;/accession-num&gt;&lt;label&gt;morgun2006molecular&lt;/label&gt;&lt;work-type&gt;journal article&lt;/work-type&gt;&lt;urls&gt;&lt;related-urls&gt;&lt;url&gt;http://www.ncbi.nlm.nih.gov/pubmed/16794196&lt;/url&gt;&lt;/related-urls&gt;&lt;/urls&gt;&lt;language&gt;eng&lt;/language&gt;&lt;/record&gt;&lt;/Cite&gt;&lt;/EndNote&gt;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31</w:t>
      </w:r>
      <w:r w:rsidR="00B343AB">
        <w:rPr>
          <w:rFonts w:ascii="Arial" w:hAnsi="Arial"/>
          <w:noProof/>
          <w:sz w:val="22"/>
          <w:szCs w:val="22"/>
        </w:rPr>
        <w:t>)</w:t>
      </w:r>
      <w:r w:rsidR="00B343AB">
        <w:rPr>
          <w:rFonts w:ascii="Arial" w:hAnsi="Arial"/>
          <w:sz w:val="22"/>
          <w:szCs w:val="22"/>
        </w:rPr>
        <w:fldChar w:fldCharType="end"/>
      </w:r>
      <w:ins w:id="490" w:author="Richard R" w:date="2018-02-12T14:32:00Z">
        <w:r w:rsidR="00E31B29">
          <w:rPr>
            <w:rFonts w:ascii="Arial" w:hAnsi="Arial"/>
            <w:sz w:val="22"/>
            <w:szCs w:val="22"/>
          </w:rPr>
          <w:t>{</w:t>
        </w:r>
      </w:ins>
      <w:del w:id="491" w:author="Richard R" w:date="2018-02-12T14:32:00Z">
        <w:r w:rsidRPr="00C867DC" w:rsidDel="00E31B29">
          <w:rPr>
            <w:rFonts w:ascii="Arial" w:hAnsi="Arial"/>
            <w:sz w:val="22"/>
            <w:szCs w:val="22"/>
          </w:rPr>
          <w:delText xml:space="preserve">; </w:delText>
        </w:r>
      </w:del>
      <w:r w:rsidRPr="00C867DC">
        <w:rPr>
          <w:rFonts w:ascii="Arial" w:hAnsi="Arial"/>
          <w:sz w:val="22"/>
          <w:szCs w:val="22"/>
        </w:rPr>
        <w:t xml:space="preserve">18348307}. The consensus classification of a sample provided by these methods will be used to assign patients into one of the two groups. </w:t>
      </w:r>
    </w:p>
    <w:p w14:paraId="79AA0D92" w14:textId="4D9079D7" w:rsidR="004B76AB" w:rsidRPr="00C867DC" w:rsidRDefault="00D90315" w:rsidP="0087596A">
      <w:pPr>
        <w:jc w:val="both"/>
        <w:rPr>
          <w:rFonts w:ascii="Arial" w:hAnsi="Arial"/>
          <w:sz w:val="22"/>
          <w:szCs w:val="22"/>
        </w:rPr>
      </w:pPr>
      <w:del w:id="492" w:author="Microsoft Office User" w:date="2018-02-12T16:11:00Z">
        <w:r w:rsidRPr="00C867DC" w:rsidDel="00F824D1">
          <w:rPr>
            <w:rFonts w:ascii="Arial" w:hAnsi="Arial"/>
            <w:sz w:val="22"/>
            <w:szCs w:val="22"/>
          </w:rPr>
          <w:delText>ii</w:delText>
        </w:r>
      </w:del>
      <w:ins w:id="493" w:author="Microsoft Office User" w:date="2018-02-12T16:11:00Z">
        <w:r w:rsidR="00F824D1">
          <w:rPr>
            <w:rFonts w:ascii="Arial" w:hAnsi="Arial"/>
            <w:sz w:val="22"/>
            <w:szCs w:val="22"/>
          </w:rPr>
          <w:t>2</w:t>
        </w:r>
      </w:ins>
      <w:r w:rsidR="00D11889" w:rsidRPr="00C867DC">
        <w:rPr>
          <w:rFonts w:ascii="Arial" w:hAnsi="Arial"/>
          <w:sz w:val="22"/>
          <w:szCs w:val="22"/>
        </w:rPr>
        <w:t>)</w:t>
      </w:r>
      <w:r w:rsidR="00F65BAC" w:rsidRPr="00C867DC">
        <w:rPr>
          <w:rFonts w:ascii="Arial" w:hAnsi="Arial"/>
          <w:sz w:val="22"/>
          <w:szCs w:val="22"/>
        </w:rPr>
        <w:t xml:space="preserve"> </w:t>
      </w:r>
      <w:r w:rsidR="00F65BAC" w:rsidRPr="00C867DC">
        <w:rPr>
          <w:rFonts w:ascii="Arial" w:hAnsi="Arial"/>
          <w:i/>
          <w:sz w:val="22"/>
          <w:szCs w:val="22"/>
          <w:u w:val="single"/>
        </w:rPr>
        <w:t>survival risk analysis</w:t>
      </w:r>
      <w:r w:rsidR="00EB428D" w:rsidRPr="00C867DC">
        <w:rPr>
          <w:rFonts w:ascii="Arial" w:hAnsi="Arial"/>
          <w:sz w:val="22"/>
          <w:szCs w:val="22"/>
        </w:rPr>
        <w:t xml:space="preserve"> </w:t>
      </w:r>
      <w:r w:rsidR="00F65BAC" w:rsidRPr="00C867DC">
        <w:rPr>
          <w:rFonts w:ascii="Arial" w:hAnsi="Arial"/>
          <w:sz w:val="22"/>
          <w:szCs w:val="22"/>
        </w:rPr>
        <w:t xml:space="preserve">that will account for </w:t>
      </w:r>
      <w:r w:rsidRPr="00C867DC">
        <w:rPr>
          <w:rFonts w:ascii="Arial" w:hAnsi="Arial"/>
          <w:sz w:val="22"/>
          <w:szCs w:val="22"/>
        </w:rPr>
        <w:t xml:space="preserve">the </w:t>
      </w:r>
      <w:r w:rsidR="00F65BAC" w:rsidRPr="00C867DC">
        <w:rPr>
          <w:rFonts w:ascii="Arial" w:hAnsi="Arial"/>
          <w:sz w:val="22"/>
          <w:szCs w:val="22"/>
        </w:rPr>
        <w:t xml:space="preserve">amount of time free of </w:t>
      </w:r>
      <w:r w:rsidR="00A71491" w:rsidRPr="00C867DC">
        <w:rPr>
          <w:rFonts w:ascii="Arial" w:hAnsi="Arial"/>
          <w:sz w:val="22"/>
          <w:szCs w:val="22"/>
        </w:rPr>
        <w:t>pouchitis</w:t>
      </w:r>
      <w:r w:rsidR="00F65BAC" w:rsidRPr="00C867DC">
        <w:rPr>
          <w:rFonts w:ascii="Arial" w:hAnsi="Arial"/>
          <w:sz w:val="22"/>
          <w:szCs w:val="22"/>
        </w:rPr>
        <w:t xml:space="preserve"> after surgery in order to develop a predictive classifier.  </w:t>
      </w:r>
      <w:r w:rsidRPr="00C867DC">
        <w:rPr>
          <w:rFonts w:ascii="Arial" w:hAnsi="Arial"/>
          <w:sz w:val="22"/>
          <w:szCs w:val="22"/>
        </w:rPr>
        <w:t xml:space="preserve">In this case, </w:t>
      </w:r>
      <w:r w:rsidR="00F65BAC" w:rsidRPr="00C867DC">
        <w:rPr>
          <w:rFonts w:ascii="Arial" w:hAnsi="Arial"/>
          <w:sz w:val="22"/>
          <w:szCs w:val="22"/>
        </w:rPr>
        <w:t xml:space="preserve">we will employ standard methods developed for estimation of survival risk for large scale data (Principal Component Method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ExcludeYear="1"&gt;&lt;Author&gt;Bair&lt;/Author&gt;&lt;Year&gt;2004&lt;/Year&gt;&lt;RecNum&gt;100&lt;/RecNum&gt;&lt;DisplayText&gt;(&lt;style face="italic"&gt;32&lt;/style&gt;)&lt;/DisplayText&gt;&lt;record&gt;&lt;rec-number&gt;100&lt;/rec-number&gt;&lt;foreign-keys&gt;&lt;key app="EN" db-id="r09at99tk2z9vie5a5555r9i0st25xdaz59s" timestamp="1518475849"&gt;100&lt;/key&gt;&lt;/foreign-keys&gt;&lt;ref-type name="Book"&gt;6&lt;/ref-type&gt;&lt;contributors&gt;&lt;authors&gt;&lt;author&gt;Bair, Eric&lt;/author&gt;&lt;author&gt;Tibshirani, Robert&lt;/author&gt;&lt;/authors&gt;&lt;/contributors&gt;&lt;titles&gt;&lt;title&gt;Semi-supervised methods to predict patient survival from gene expression data&lt;/title&gt;&lt;/titles&gt;&lt;pages&gt;E108&lt;/pages&gt;&lt;volume&gt;2&lt;/volume&gt;&lt;number&gt;4&lt;/number&gt;&lt;dates&gt;&lt;year&gt;2004&lt;/year&gt;&lt;pub-dates&gt;&lt;date&gt;Apr&lt;/date&gt;&lt;/pub-dates&gt;&lt;/dates&gt;&lt;isbn&gt;1545-7885&lt;/isbn&gt;&lt;accession-num&gt;15094809 </w:instrText>
      </w:r>
      <w:r w:rsidR="00B343AB">
        <w:rPr>
          <w:rFonts w:ascii="Tahoma" w:hAnsi="Tahoma" w:cs="Tahoma"/>
          <w:sz w:val="22"/>
          <w:szCs w:val="22"/>
        </w:rPr>
        <w:instrText>﻿</w:instrText>
      </w:r>
      <w:r w:rsidR="00B343AB">
        <w:rPr>
          <w:rFonts w:ascii="Arial" w:hAnsi="Arial"/>
          <w:sz w:val="22"/>
          <w:szCs w:val="22"/>
        </w:rPr>
        <w:instrText>%0 Journal Article&lt;/accession-num&gt;&lt;label&gt;bair2004semi&lt;/label&gt;&lt;work-type&gt;journal article&lt;/work-type&gt;&lt;urls&gt;&lt;related-urls&gt;&lt;url&gt;http://dx.doi.org/10.1371/journal.pbio.0020108&lt;/url&gt;&lt;url&gt;http://www.ncbi.nlm.nih.gov/pubmed/15094809&lt;/url&gt;&lt;/related-urls&gt;&lt;/urls&gt;&lt;electronic-resource-num&gt;10.1371/journal.pbio.0020108&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32</w:t>
      </w:r>
      <w:r w:rsidR="00B343AB">
        <w:rPr>
          <w:rFonts w:ascii="Arial" w:hAnsi="Arial"/>
          <w:noProof/>
          <w:sz w:val="22"/>
          <w:szCs w:val="22"/>
        </w:rPr>
        <w:t>)</w:t>
      </w:r>
      <w:r w:rsidR="00B343AB">
        <w:rPr>
          <w:rFonts w:ascii="Arial" w:hAnsi="Arial"/>
          <w:sz w:val="22"/>
          <w:szCs w:val="22"/>
        </w:rPr>
        <w:fldChar w:fldCharType="end"/>
      </w:r>
      <w:ins w:id="494" w:author="Richard R" w:date="2018-02-12T14:32:00Z">
        <w:r w:rsidR="00E31B29">
          <w:rPr>
            <w:rFonts w:ascii="Arial" w:hAnsi="Arial"/>
            <w:sz w:val="22"/>
            <w:szCs w:val="22"/>
          </w:rPr>
          <w:t>{</w:t>
        </w:r>
      </w:ins>
      <w:del w:id="495" w:author="Richard R" w:date="2018-02-12T14:32:00Z">
        <w:r w:rsidRPr="00C867DC" w:rsidDel="00E31B29">
          <w:rPr>
            <w:rFonts w:ascii="Arial" w:hAnsi="Arial"/>
            <w:sz w:val="22"/>
            <w:szCs w:val="22"/>
          </w:rPr>
          <w:delText xml:space="preserve">; </w:delText>
        </w:r>
      </w:del>
      <w:r w:rsidRPr="00C867DC">
        <w:rPr>
          <w:rFonts w:ascii="Arial" w:hAnsi="Arial"/>
          <w:sz w:val="22"/>
          <w:szCs w:val="22"/>
        </w:rPr>
        <w:t>PMID: 18753155} and</w:t>
      </w:r>
      <w:r w:rsidR="00F65BAC" w:rsidRPr="00C867DC">
        <w:rPr>
          <w:rFonts w:ascii="Arial" w:hAnsi="Arial"/>
          <w:sz w:val="22"/>
          <w:szCs w:val="22"/>
        </w:rPr>
        <w:t xml:space="preserve"> penalized Cox regression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ExcludeYear="1"&gt;&lt;Author&gt;van Houwelingen&lt;/Author&gt;&lt;Year&gt;2006&lt;/Year&gt;&lt;RecNum&gt;102&lt;/RecNum&gt;&lt;DisplayText&gt;(&lt;style face="italic"&gt;33&lt;/style&gt;)&lt;/DisplayText&gt;&lt;record&gt;&lt;rec-number&gt;102&lt;/rec-number&gt;&lt;foreign-keys&gt;&lt;key app="EN" db-id="r09at99tk2z9vie5a5555r9i0st25xdaz59s" timestamp="1518475849"&gt;102&lt;/key&gt;&lt;/foreign-keys&gt;&lt;ref-type name="Book"&gt;6&lt;/ref-type&gt;&lt;contributors&gt;&lt;authors&gt;&lt;author&gt;van Houwelingen, Hans C.&lt;/author&gt;&lt;author&gt;Bruinsma, Tako&lt;/author&gt;&lt;author&gt;Hart, Augustinus A. M.&lt;/author&gt;&lt;author&gt;Veer, Laura J. Van’t&lt;/author&gt;&lt;author&gt;Wessels, Lodewyk F. A.&lt;/author&gt;&lt;/authors&gt;&lt;/contributors&gt;&lt;titles&gt;&lt;title&gt;Cross-validated Cox regression on microarray gene expression data&lt;/title&gt;&lt;/titles&gt;&lt;pages&gt;3201-16&lt;/pages&gt;&lt;volume&gt;25&lt;/volume&gt;&lt;number&gt;18&lt;/number&gt;&lt;dates&gt;&lt;year&gt;2006&lt;/year&gt;&lt;pub-dates&gt;&lt;date&gt;Sep&lt;/date&gt;&lt;/pub-dates&gt;&lt;/dates&gt;&lt;isbn&gt;0277-6715&lt;/isbn&gt;&lt;accession-num&gt;16143967 </w:instrText>
      </w:r>
      <w:r w:rsidR="00B343AB">
        <w:rPr>
          <w:rFonts w:ascii="Tahoma" w:hAnsi="Tahoma" w:cs="Tahoma"/>
          <w:sz w:val="22"/>
          <w:szCs w:val="22"/>
        </w:rPr>
        <w:instrText>﻿</w:instrText>
      </w:r>
      <w:r w:rsidR="00B343AB">
        <w:rPr>
          <w:rFonts w:ascii="Arial" w:hAnsi="Arial"/>
          <w:sz w:val="22"/>
          <w:szCs w:val="22"/>
        </w:rPr>
        <w:instrText>%0 Journal Article&lt;/accession-num&gt;&lt;label&gt;vanhouwelingen2006cross&lt;/label&gt;&lt;work-type&gt;journal article&lt;/work-type&gt;&lt;urls&gt;&lt;related-urls&gt;&lt;url&gt;http://dx.doi.org/10.1002/sim.2353&lt;/url&gt;&lt;url&gt;http://www.ncbi.nlm.nih.gov/pubmed/16143967&lt;/url&gt;&lt;/related-urls&gt;&lt;/urls&gt;&lt;electronic-resource-num&gt;10.1002/sim.2353&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33</w:t>
      </w:r>
      <w:r w:rsidR="00B343AB">
        <w:rPr>
          <w:rFonts w:ascii="Arial" w:hAnsi="Arial"/>
          <w:noProof/>
          <w:sz w:val="22"/>
          <w:szCs w:val="22"/>
        </w:rPr>
        <w:t>)</w:t>
      </w:r>
      <w:r w:rsidR="00B343AB">
        <w:rPr>
          <w:rFonts w:ascii="Arial" w:hAnsi="Arial"/>
          <w:sz w:val="22"/>
          <w:szCs w:val="22"/>
        </w:rPr>
        <w:fldChar w:fldCharType="end"/>
      </w:r>
      <w:r w:rsidR="00F65BAC" w:rsidRPr="00C867DC">
        <w:rPr>
          <w:rFonts w:ascii="Arial" w:hAnsi="Arial"/>
          <w:sz w:val="22"/>
          <w:szCs w:val="22"/>
        </w:rPr>
        <w:t>.</w:t>
      </w:r>
      <w:r w:rsidRPr="00C867DC">
        <w:rPr>
          <w:rFonts w:ascii="Arial" w:hAnsi="Arial"/>
          <w:sz w:val="22"/>
          <w:szCs w:val="22"/>
        </w:rPr>
        <w:t xml:space="preserve"> </w:t>
      </w:r>
    </w:p>
    <w:p w14:paraId="018C3EBA" w14:textId="08E75E5E" w:rsidR="00036E3C" w:rsidRDefault="00D90315" w:rsidP="00D26F62">
      <w:pPr>
        <w:jc w:val="both"/>
        <w:rPr>
          <w:rFonts w:ascii="Arial" w:hAnsi="Arial"/>
          <w:sz w:val="22"/>
          <w:szCs w:val="22"/>
        </w:rPr>
      </w:pPr>
      <w:r w:rsidRPr="00C867DC">
        <w:rPr>
          <w:rFonts w:ascii="Arial" w:hAnsi="Arial"/>
          <w:sz w:val="22"/>
          <w:szCs w:val="22"/>
        </w:rPr>
        <w:t>For all analyses performed on ‘</w:t>
      </w:r>
      <w:r w:rsidR="000131DF" w:rsidRPr="00C867DC">
        <w:rPr>
          <w:rFonts w:ascii="Arial" w:hAnsi="Arial"/>
          <w:sz w:val="22"/>
          <w:szCs w:val="22"/>
        </w:rPr>
        <w:t>T</w:t>
      </w:r>
      <w:r w:rsidRPr="00C867DC">
        <w:rPr>
          <w:rFonts w:ascii="Arial" w:hAnsi="Arial"/>
          <w:sz w:val="22"/>
          <w:szCs w:val="22"/>
        </w:rPr>
        <w:t>raining’</w:t>
      </w:r>
      <w:r w:rsidR="00F65BAC" w:rsidRPr="00C867DC">
        <w:rPr>
          <w:rFonts w:ascii="Arial" w:hAnsi="Arial"/>
          <w:sz w:val="22"/>
          <w:szCs w:val="22"/>
        </w:rPr>
        <w:t xml:space="preserve"> </w:t>
      </w:r>
      <w:r w:rsidR="004B76AB" w:rsidRPr="00C867DC">
        <w:rPr>
          <w:rFonts w:ascii="Arial" w:hAnsi="Arial"/>
          <w:sz w:val="22"/>
          <w:szCs w:val="22"/>
        </w:rPr>
        <w:t>dataset,</w:t>
      </w:r>
      <w:r w:rsidRPr="00C867DC">
        <w:rPr>
          <w:rFonts w:ascii="Arial" w:hAnsi="Arial"/>
          <w:sz w:val="22"/>
          <w:szCs w:val="22"/>
        </w:rPr>
        <w:t xml:space="preserve"> we </w:t>
      </w:r>
      <w:ins w:id="496" w:author="Microsoft Office User" w:date="2018-02-12T16:11:00Z">
        <w:r w:rsidR="00F824D1">
          <w:rPr>
            <w:rFonts w:ascii="Arial" w:hAnsi="Arial"/>
            <w:sz w:val="22"/>
            <w:szCs w:val="22"/>
          </w:rPr>
          <w:t xml:space="preserve">will </w:t>
        </w:r>
      </w:ins>
      <w:r w:rsidRPr="00C867DC">
        <w:rPr>
          <w:rFonts w:ascii="Arial" w:hAnsi="Arial"/>
          <w:sz w:val="22"/>
          <w:szCs w:val="22"/>
        </w:rPr>
        <w:t>use ten-</w:t>
      </w:r>
      <w:r w:rsidR="00F65BAC" w:rsidRPr="00C867DC">
        <w:rPr>
          <w:rFonts w:ascii="Arial" w:hAnsi="Arial"/>
          <w:sz w:val="22"/>
          <w:szCs w:val="22"/>
        </w:rPr>
        <w:t>fold</w:t>
      </w:r>
      <w:r w:rsidRPr="00C867DC">
        <w:rPr>
          <w:rFonts w:ascii="Arial" w:hAnsi="Arial"/>
          <w:sz w:val="22"/>
          <w:szCs w:val="22"/>
        </w:rPr>
        <w:t xml:space="preserve"> </w:t>
      </w:r>
      <w:r w:rsidR="00F65BAC" w:rsidRPr="00C867DC">
        <w:rPr>
          <w:rFonts w:ascii="Arial" w:hAnsi="Arial"/>
          <w:sz w:val="22"/>
          <w:szCs w:val="22"/>
        </w:rPr>
        <w:t>cross validation. All analyses will account for known clinical covariates</w:t>
      </w:r>
      <w:r w:rsidR="00A71491" w:rsidRPr="00C867DC">
        <w:rPr>
          <w:rFonts w:ascii="Arial" w:hAnsi="Arial"/>
          <w:sz w:val="22"/>
          <w:szCs w:val="22"/>
        </w:rPr>
        <w:t xml:space="preserve"> and results of histological evaluation</w:t>
      </w:r>
      <w:r w:rsidR="00F65BAC" w:rsidRPr="00C867DC">
        <w:rPr>
          <w:rFonts w:ascii="Arial" w:hAnsi="Arial"/>
          <w:sz w:val="22"/>
          <w:szCs w:val="22"/>
        </w:rPr>
        <w:t xml:space="preserve">. </w:t>
      </w:r>
      <w:r w:rsidR="002F5C08" w:rsidRPr="00C867DC">
        <w:rPr>
          <w:rFonts w:ascii="Arial" w:hAnsi="Arial"/>
          <w:sz w:val="22"/>
          <w:szCs w:val="22"/>
        </w:rPr>
        <w:t xml:space="preserve">We will evaluate the performance of predictive classifiers discovered </w:t>
      </w:r>
      <w:r w:rsidR="004B76AB" w:rsidRPr="00C867DC">
        <w:rPr>
          <w:rFonts w:ascii="Arial" w:hAnsi="Arial"/>
          <w:sz w:val="22"/>
          <w:szCs w:val="22"/>
        </w:rPr>
        <w:t>in the ‘training’ set</w:t>
      </w:r>
      <w:r w:rsidR="002F5C08" w:rsidRPr="00C867DC">
        <w:rPr>
          <w:rFonts w:ascii="Arial" w:hAnsi="Arial"/>
          <w:sz w:val="22"/>
          <w:szCs w:val="22"/>
        </w:rPr>
        <w:t xml:space="preserve"> on </w:t>
      </w:r>
      <w:del w:id="497" w:author="Microsoft Office User" w:date="2018-02-12T16:12:00Z">
        <w:r w:rsidR="000131DF" w:rsidRPr="00C867DC" w:rsidDel="00F824D1">
          <w:rPr>
            <w:rFonts w:ascii="Arial" w:hAnsi="Arial"/>
            <w:sz w:val="22"/>
            <w:szCs w:val="22"/>
          </w:rPr>
          <w:delText xml:space="preserve">omics </w:delText>
        </w:r>
      </w:del>
      <w:ins w:id="498" w:author="Microsoft Office User" w:date="2018-02-12T16:12:00Z">
        <w:r w:rsidR="00F824D1">
          <w:rPr>
            <w:rFonts w:ascii="Arial" w:hAnsi="Arial"/>
            <w:sz w:val="22"/>
            <w:szCs w:val="22"/>
          </w:rPr>
          <w:t>OMICS</w:t>
        </w:r>
        <w:r w:rsidR="00F824D1" w:rsidRPr="00C867DC">
          <w:rPr>
            <w:rFonts w:ascii="Arial" w:hAnsi="Arial"/>
            <w:sz w:val="22"/>
            <w:szCs w:val="22"/>
          </w:rPr>
          <w:t xml:space="preserve"> </w:t>
        </w:r>
      </w:ins>
      <w:r w:rsidR="000131DF" w:rsidRPr="00C867DC">
        <w:rPr>
          <w:rFonts w:ascii="Arial" w:hAnsi="Arial"/>
          <w:sz w:val="22"/>
          <w:szCs w:val="22"/>
        </w:rPr>
        <w:t>data of the ‘</w:t>
      </w:r>
      <w:r w:rsidR="002F5C08" w:rsidRPr="00C867DC">
        <w:rPr>
          <w:rFonts w:ascii="Arial" w:hAnsi="Arial"/>
          <w:sz w:val="22"/>
          <w:szCs w:val="22"/>
        </w:rPr>
        <w:t>Test</w:t>
      </w:r>
      <w:r w:rsidR="000131DF" w:rsidRPr="00C867DC">
        <w:rPr>
          <w:rFonts w:ascii="Arial" w:hAnsi="Arial"/>
          <w:sz w:val="22"/>
          <w:szCs w:val="22"/>
        </w:rPr>
        <w:t>’</w:t>
      </w:r>
      <w:r w:rsidR="002F5C08" w:rsidRPr="00C867DC">
        <w:rPr>
          <w:rFonts w:ascii="Arial" w:hAnsi="Arial"/>
          <w:sz w:val="22"/>
          <w:szCs w:val="22"/>
        </w:rPr>
        <w:t xml:space="preserve"> </w:t>
      </w:r>
      <w:r w:rsidR="004B76AB" w:rsidRPr="00C867DC">
        <w:rPr>
          <w:rFonts w:ascii="Arial" w:hAnsi="Arial"/>
          <w:sz w:val="22"/>
          <w:szCs w:val="22"/>
        </w:rPr>
        <w:t>set</w:t>
      </w:r>
      <w:r w:rsidR="002F5C08" w:rsidRPr="00C867DC">
        <w:rPr>
          <w:rFonts w:ascii="Arial" w:hAnsi="Arial"/>
          <w:sz w:val="22"/>
          <w:szCs w:val="22"/>
        </w:rPr>
        <w:t xml:space="preserve">. </w:t>
      </w:r>
    </w:p>
    <w:p w14:paraId="07B5C98D" w14:textId="18F39900" w:rsidR="00D26F62" w:rsidRPr="00C867DC" w:rsidRDefault="004B76AB" w:rsidP="00D26F62">
      <w:pPr>
        <w:jc w:val="both"/>
        <w:rPr>
          <w:rFonts w:ascii="Arial" w:hAnsi="Arial"/>
          <w:sz w:val="22"/>
          <w:szCs w:val="22"/>
        </w:rPr>
      </w:pPr>
      <w:r w:rsidRPr="00C867DC">
        <w:rPr>
          <w:rFonts w:ascii="Arial" w:hAnsi="Arial"/>
          <w:sz w:val="22"/>
          <w:szCs w:val="22"/>
        </w:rPr>
        <w:t>As first step</w:t>
      </w:r>
      <w:r w:rsidR="004309FD" w:rsidRPr="00C867DC">
        <w:rPr>
          <w:rFonts w:ascii="Arial" w:hAnsi="Arial"/>
          <w:sz w:val="22"/>
          <w:szCs w:val="22"/>
        </w:rPr>
        <w:t xml:space="preserve">, all above analyses will be done using transcriptome and microbiome data separately. </w:t>
      </w:r>
      <w:r w:rsidRPr="00C867DC">
        <w:rPr>
          <w:rFonts w:ascii="Arial" w:hAnsi="Arial"/>
          <w:sz w:val="22"/>
          <w:szCs w:val="22"/>
        </w:rPr>
        <w:t>Next</w:t>
      </w:r>
      <w:r w:rsidR="00036E3C">
        <w:rPr>
          <w:rFonts w:ascii="Arial" w:hAnsi="Arial"/>
          <w:sz w:val="22"/>
          <w:szCs w:val="22"/>
        </w:rPr>
        <w:t xml:space="preserve">, we will establish </w:t>
      </w:r>
      <w:del w:id="499" w:author="Microsoft Office User" w:date="2018-02-12T16:12:00Z">
        <w:r w:rsidR="00036E3C" w:rsidDel="00F824D1">
          <w:rPr>
            <w:rFonts w:ascii="Arial" w:hAnsi="Arial"/>
            <w:sz w:val="22"/>
            <w:szCs w:val="22"/>
          </w:rPr>
          <w:delText>t</w:delText>
        </w:r>
        <w:r w:rsidR="004309FD" w:rsidRPr="00C867DC" w:rsidDel="00F824D1">
          <w:rPr>
            <w:rFonts w:ascii="Arial" w:hAnsi="Arial"/>
            <w:sz w:val="22"/>
            <w:szCs w:val="22"/>
          </w:rPr>
          <w:delText xml:space="preserve">ransOmic </w:delText>
        </w:r>
      </w:del>
      <w:ins w:id="500" w:author="Microsoft Office User" w:date="2018-02-12T16:12:00Z">
        <w:r w:rsidR="00F824D1">
          <w:rPr>
            <w:rFonts w:ascii="Arial" w:hAnsi="Arial"/>
            <w:sz w:val="22"/>
            <w:szCs w:val="22"/>
          </w:rPr>
          <w:t>t</w:t>
        </w:r>
        <w:r w:rsidR="00F824D1" w:rsidRPr="00C867DC">
          <w:rPr>
            <w:rFonts w:ascii="Arial" w:hAnsi="Arial"/>
            <w:sz w:val="22"/>
            <w:szCs w:val="22"/>
          </w:rPr>
          <w:t>ransO</w:t>
        </w:r>
        <w:r w:rsidR="00F824D1">
          <w:rPr>
            <w:rFonts w:ascii="Arial" w:hAnsi="Arial"/>
            <w:sz w:val="22"/>
            <w:szCs w:val="22"/>
          </w:rPr>
          <w:t>MIC</w:t>
        </w:r>
        <w:r w:rsidR="00F824D1" w:rsidRPr="00C867DC">
          <w:rPr>
            <w:rFonts w:ascii="Arial" w:hAnsi="Arial"/>
            <w:sz w:val="22"/>
            <w:szCs w:val="22"/>
          </w:rPr>
          <w:t xml:space="preserve"> </w:t>
        </w:r>
      </w:ins>
      <w:r w:rsidR="004309FD" w:rsidRPr="00C867DC">
        <w:rPr>
          <w:rFonts w:ascii="Arial" w:hAnsi="Arial"/>
          <w:sz w:val="22"/>
          <w:szCs w:val="22"/>
        </w:rPr>
        <w:t>predictors/classifiers of pouchitis</w:t>
      </w:r>
      <w:r w:rsidRPr="00C867DC">
        <w:rPr>
          <w:rFonts w:ascii="Arial" w:hAnsi="Arial"/>
          <w:sz w:val="22"/>
          <w:szCs w:val="22"/>
        </w:rPr>
        <w:t xml:space="preserve"> by</w:t>
      </w:r>
      <w:r w:rsidR="004309FD" w:rsidRPr="00C867DC">
        <w:rPr>
          <w:rFonts w:ascii="Arial" w:hAnsi="Arial"/>
          <w:sz w:val="22"/>
          <w:szCs w:val="22"/>
        </w:rPr>
        <w:t xml:space="preserve"> integrating microbiome and host transcriptome data. </w:t>
      </w:r>
      <w:r w:rsidRPr="00C867DC">
        <w:rPr>
          <w:rFonts w:ascii="Arial" w:hAnsi="Arial"/>
          <w:sz w:val="22"/>
          <w:szCs w:val="22"/>
        </w:rPr>
        <w:t>Specifically, w</w:t>
      </w:r>
      <w:r w:rsidR="004309FD" w:rsidRPr="00C867DC">
        <w:rPr>
          <w:rFonts w:ascii="Arial" w:hAnsi="Arial"/>
          <w:sz w:val="22"/>
          <w:szCs w:val="22"/>
        </w:rPr>
        <w:t xml:space="preserve">e will employ a kernel-based integration approach that had demonstrated increased classification by combining </w:t>
      </w:r>
      <w:r w:rsidR="00036E3C">
        <w:rPr>
          <w:rFonts w:ascii="Arial" w:hAnsi="Arial"/>
          <w:sz w:val="22"/>
          <w:szCs w:val="22"/>
        </w:rPr>
        <w:t>multi-</w:t>
      </w:r>
      <w:del w:id="501" w:author="Microsoft Office User" w:date="2018-02-12T16:13:00Z">
        <w:r w:rsidR="00036E3C" w:rsidDel="00F824D1">
          <w:rPr>
            <w:rFonts w:ascii="Arial" w:hAnsi="Arial"/>
            <w:sz w:val="22"/>
            <w:szCs w:val="22"/>
          </w:rPr>
          <w:delText>omic</w:delText>
        </w:r>
        <w:r w:rsidR="004309FD" w:rsidRPr="00C867DC" w:rsidDel="00F824D1">
          <w:rPr>
            <w:rFonts w:ascii="Arial" w:hAnsi="Arial"/>
            <w:sz w:val="22"/>
            <w:szCs w:val="22"/>
          </w:rPr>
          <w:delText xml:space="preserve"> </w:delText>
        </w:r>
      </w:del>
      <w:ins w:id="502" w:author="Microsoft Office User" w:date="2018-02-12T16:13:00Z">
        <w:r w:rsidR="00F824D1">
          <w:rPr>
            <w:rFonts w:ascii="Arial" w:hAnsi="Arial"/>
            <w:sz w:val="22"/>
            <w:szCs w:val="22"/>
          </w:rPr>
          <w:t>OMIC</w:t>
        </w:r>
        <w:r w:rsidR="00F824D1" w:rsidRPr="00C867DC">
          <w:rPr>
            <w:rFonts w:ascii="Arial" w:hAnsi="Arial"/>
            <w:sz w:val="22"/>
            <w:szCs w:val="22"/>
          </w:rPr>
          <w:t xml:space="preserve"> </w:t>
        </w:r>
      </w:ins>
      <w:r w:rsidR="004309FD" w:rsidRPr="00C867DC">
        <w:rPr>
          <w:rFonts w:ascii="Arial" w:hAnsi="Arial"/>
          <w:sz w:val="22"/>
          <w:szCs w:val="22"/>
        </w:rPr>
        <w:t xml:space="preserve">data </w:t>
      </w:r>
      <w:r w:rsidR="00036E3C">
        <w:rPr>
          <w:rFonts w:ascii="Arial" w:hAnsi="Arial"/>
          <w:sz w:val="22"/>
          <w:szCs w:val="22"/>
        </w:rPr>
        <w:t>in</w:t>
      </w:r>
      <w:r w:rsidR="004309FD" w:rsidRPr="00C867DC">
        <w:rPr>
          <w:rFonts w:ascii="Arial" w:hAnsi="Arial"/>
          <w:sz w:val="22"/>
          <w:szCs w:val="22"/>
        </w:rPr>
        <w:t xml:space="preserve"> cancer settings </w:t>
      </w:r>
      <w:r w:rsidR="00B343AB">
        <w:rPr>
          <w:rFonts w:ascii="Arial" w:hAnsi="Arial"/>
          <w:sz w:val="22"/>
          <w:szCs w:val="22"/>
        </w:rPr>
        <w:fldChar w:fldCharType="begin"/>
      </w:r>
      <w:r w:rsidR="00B343AB">
        <w:rPr>
          <w:rFonts w:ascii="Arial" w:hAnsi="Arial"/>
          <w:sz w:val="22"/>
          <w:szCs w:val="22"/>
        </w:rPr>
        <w:instrText xml:space="preserve"> ADDIN EN.CITE &lt;EndNote&gt;&lt;Cite ExcludeYear="1"&gt;&lt;Author&gt;Daemen&lt;/Author&gt;&lt;Year&gt;2009&lt;/Year&gt;&lt;RecNum&gt;103&lt;/RecNum&gt;&lt;DisplayText&gt;(&lt;style face="italic"&gt;34&lt;/style&gt;)&lt;/DisplayText&gt;&lt;record&gt;&lt;rec-number&gt;103&lt;/rec-number&gt;&lt;foreign-keys&gt;&lt;key app="EN" db-id="r09at99tk2z9vie5a5555r9i0st25xdaz59s" timestamp="1518475849"&gt;103&lt;/key&gt;&lt;/foreign-keys&gt;&lt;ref-type name="Book"&gt;6&lt;/ref-type&gt;&lt;contributors&gt;&lt;authors&gt;&lt;author&gt;Daemen, Anneleen&lt;/author&gt;&lt;author&gt;Gevaert, Olivier&lt;/author&gt;&lt;author&gt;Ojeda, Fabian&lt;/author&gt;&lt;author&gt;Debucquoy, Annelies&lt;/author&gt;&lt;author&gt;Suykens, Johan Ak&lt;/author&gt;&lt;author&gt;Sempoux, Christine&lt;/author&gt;&lt;author&gt;Machiels, Jean-Pascal&lt;/author&gt;&lt;author&gt;Haustermans, Karin&lt;/author&gt;&lt;author&gt;De Moor, Bart&lt;/author&gt;&lt;/authors&gt;&lt;/contributors&gt;&lt;titles&gt;&lt;title&gt;A kernel-based integration of genome-wide data for clinical decision support&lt;/title&gt;&lt;/titles&gt;&lt;pages&gt;39&lt;/pages&gt;&lt;volume&gt;1&lt;/volume&gt;&lt;number&gt;4&lt;/number&gt;&lt;dates&gt;&lt;year&gt;2009&lt;/year&gt;&lt;pub-dates&gt;&lt;date&gt;Apr&lt;/date&gt;&lt;/pub-dates&gt;&lt;/dates&gt;&lt;isbn&gt;1756-994X&lt;/isbn&gt;&lt;accession-num&gt;19356222 </w:instrText>
      </w:r>
      <w:r w:rsidR="00B343AB">
        <w:rPr>
          <w:rFonts w:ascii="Tahoma" w:hAnsi="Tahoma" w:cs="Tahoma"/>
          <w:sz w:val="22"/>
          <w:szCs w:val="22"/>
        </w:rPr>
        <w:instrText>﻿</w:instrText>
      </w:r>
      <w:r w:rsidR="00B343AB">
        <w:rPr>
          <w:rFonts w:ascii="Arial" w:hAnsi="Arial"/>
          <w:sz w:val="22"/>
          <w:szCs w:val="22"/>
        </w:rPr>
        <w:instrText>%0 Journal Article&lt;/accession-num&gt;&lt;label&gt;daemen2009kernel&lt;/label&gt;&lt;work-type&gt;journal article&lt;/work-type&gt;&lt;urls&gt;&lt;related-urls&gt;&lt;url&gt;http://dx.doi.org/10.1186/gm39&lt;/url&gt;&lt;url&gt;http://www.ncbi.nlm.nih.gov/pubmed/19356222&lt;/url&gt;&lt;/related-urls&gt;&lt;/urls&gt;&lt;electronic-resource-num&gt;10.1186/gm39&lt;/electronic-resource-num&gt;&lt;language&gt;eng&lt;/language&gt;&lt;/record&gt;&lt;/Cite&gt;&lt;/EndNote&gt;</w:instrText>
      </w:r>
      <w:r w:rsidR="00B343AB">
        <w:rPr>
          <w:rFonts w:ascii="Arial" w:hAnsi="Arial"/>
          <w:sz w:val="22"/>
          <w:szCs w:val="22"/>
        </w:rPr>
        <w:fldChar w:fldCharType="separate"/>
      </w:r>
      <w:r w:rsidR="00B343AB">
        <w:rPr>
          <w:rFonts w:ascii="Arial" w:hAnsi="Arial"/>
          <w:noProof/>
          <w:sz w:val="22"/>
          <w:szCs w:val="22"/>
        </w:rPr>
        <w:t>(</w:t>
      </w:r>
      <w:r w:rsidR="00B343AB" w:rsidRPr="00B343AB">
        <w:rPr>
          <w:rFonts w:ascii="Arial" w:hAnsi="Arial"/>
          <w:i/>
          <w:noProof/>
          <w:sz w:val="22"/>
          <w:szCs w:val="22"/>
        </w:rPr>
        <w:t>34</w:t>
      </w:r>
      <w:r w:rsidR="00B343AB">
        <w:rPr>
          <w:rFonts w:ascii="Arial" w:hAnsi="Arial"/>
          <w:noProof/>
          <w:sz w:val="22"/>
          <w:szCs w:val="22"/>
        </w:rPr>
        <w:t>)</w:t>
      </w:r>
      <w:r w:rsidR="00B343AB">
        <w:rPr>
          <w:rFonts w:ascii="Arial" w:hAnsi="Arial"/>
          <w:sz w:val="22"/>
          <w:szCs w:val="22"/>
        </w:rPr>
        <w:fldChar w:fldCharType="end"/>
      </w:r>
      <w:r w:rsidR="004309FD" w:rsidRPr="00C867DC">
        <w:rPr>
          <w:rFonts w:ascii="Arial" w:hAnsi="Arial"/>
          <w:sz w:val="22"/>
          <w:szCs w:val="22"/>
        </w:rPr>
        <w:t xml:space="preserve">. </w:t>
      </w:r>
    </w:p>
    <w:p w14:paraId="502018EC" w14:textId="044FE2A0" w:rsidR="00D26F62" w:rsidRPr="00C867DC" w:rsidRDefault="00D26F62" w:rsidP="00D26F62">
      <w:pPr>
        <w:jc w:val="both"/>
        <w:rPr>
          <w:rFonts w:ascii="Arial" w:hAnsi="Arial"/>
          <w:sz w:val="22"/>
          <w:szCs w:val="22"/>
        </w:rPr>
      </w:pPr>
      <w:r w:rsidRPr="00C867DC">
        <w:rPr>
          <w:rFonts w:ascii="Arial" w:hAnsi="Arial" w:cs="Arial"/>
          <w:sz w:val="22"/>
          <w:szCs w:val="22"/>
        </w:rPr>
        <w:t xml:space="preserve">The </w:t>
      </w:r>
      <w:r w:rsidRPr="00FE0255">
        <w:rPr>
          <w:rFonts w:ascii="Arial" w:hAnsi="Arial" w:cs="Arial"/>
          <w:b/>
          <w:i/>
          <w:sz w:val="22"/>
          <w:szCs w:val="22"/>
          <w:u w:val="single"/>
        </w:rPr>
        <w:t>outcome of the Aim 2</w:t>
      </w:r>
      <w:r w:rsidRPr="00FE0255">
        <w:rPr>
          <w:rFonts w:ascii="Arial" w:hAnsi="Arial" w:cs="Arial"/>
          <w:sz w:val="22"/>
          <w:szCs w:val="22"/>
          <w:u w:val="single"/>
        </w:rPr>
        <w:t xml:space="preserve"> </w:t>
      </w:r>
      <w:r w:rsidRPr="00C867DC">
        <w:rPr>
          <w:rFonts w:ascii="Arial" w:hAnsi="Arial" w:cs="Arial"/>
          <w:sz w:val="22"/>
          <w:szCs w:val="22"/>
        </w:rPr>
        <w:t>will be molecular classifiers that predict pouchitis as well as estimates (i.e. sensitivity/specificity) for the precision of their performance.</w:t>
      </w:r>
    </w:p>
    <w:p w14:paraId="445436F6" w14:textId="5BD027F5" w:rsidR="00F14724" w:rsidRDefault="00F65BAC">
      <w:pPr>
        <w:spacing w:after="120"/>
        <w:jc w:val="both"/>
        <w:rPr>
          <w:rFonts w:ascii="Arial" w:hAnsi="Arial" w:cs="Arial"/>
          <w:sz w:val="22"/>
          <w:szCs w:val="22"/>
        </w:rPr>
        <w:pPrChange w:id="503" w:author="Microsoft Office User" w:date="2018-02-12T16:13:00Z">
          <w:pPr>
            <w:jc w:val="both"/>
          </w:pPr>
        </w:pPrChange>
      </w:pPr>
      <w:r w:rsidRPr="00C867DC">
        <w:rPr>
          <w:rFonts w:ascii="Arial" w:hAnsi="Arial" w:cs="Arial"/>
          <w:sz w:val="22"/>
          <w:szCs w:val="22"/>
          <w:u w:val="single"/>
        </w:rPr>
        <w:t>Sample size justification</w:t>
      </w:r>
      <w:r w:rsidRPr="00C867DC">
        <w:rPr>
          <w:rFonts w:ascii="Arial" w:hAnsi="Arial" w:cs="Arial"/>
          <w:sz w:val="22"/>
          <w:szCs w:val="22"/>
        </w:rPr>
        <w:t xml:space="preserve">:  </w:t>
      </w:r>
      <w:r w:rsidRPr="00C867DC">
        <w:rPr>
          <w:rFonts w:ascii="Arial" w:hAnsi="Arial" w:cs="Arial"/>
          <w:i/>
          <w:sz w:val="22"/>
          <w:szCs w:val="22"/>
          <w:u w:val="single"/>
        </w:rPr>
        <w:t>For Aim1</w:t>
      </w:r>
      <w:r w:rsidRPr="00C867DC">
        <w:rPr>
          <w:rFonts w:ascii="Arial" w:hAnsi="Arial" w:cs="Arial"/>
          <w:sz w:val="22"/>
          <w:szCs w:val="22"/>
        </w:rPr>
        <w:t xml:space="preserve"> power calculations </w:t>
      </w:r>
      <w:r w:rsidR="00A97103">
        <w:rPr>
          <w:rFonts w:ascii="Arial" w:hAnsi="Arial" w:cs="Arial"/>
          <w:sz w:val="22"/>
          <w:szCs w:val="22"/>
        </w:rPr>
        <w:t>showed that a</w:t>
      </w:r>
      <w:r w:rsidRPr="00C867DC">
        <w:rPr>
          <w:rFonts w:ascii="Arial" w:hAnsi="Arial" w:cs="Arial"/>
          <w:sz w:val="22"/>
          <w:szCs w:val="22"/>
        </w:rPr>
        <w:t>ssuming differences of at least two-fold, using the median of the variance distribution from human gene expression data and power of 90% and accounting for multiple hypothesis correction, the required sample size for observational studies will be 20 samples in each group (i.e.</w:t>
      </w:r>
      <w:ins w:id="504" w:author="Microsoft Office User" w:date="2018-02-12T16:13:00Z">
        <w:r w:rsidR="00F824D1">
          <w:rPr>
            <w:rFonts w:ascii="Arial" w:hAnsi="Arial" w:cs="Arial"/>
            <w:sz w:val="22"/>
            <w:szCs w:val="22"/>
          </w:rPr>
          <w:t>,</w:t>
        </w:r>
      </w:ins>
      <w:r w:rsidRPr="00C867DC">
        <w:rPr>
          <w:rFonts w:ascii="Arial" w:hAnsi="Arial" w:cs="Arial"/>
          <w:sz w:val="22"/>
          <w:szCs w:val="22"/>
        </w:rPr>
        <w:t xml:space="preserve"> affect</w:t>
      </w:r>
      <w:r w:rsidR="00A97103">
        <w:rPr>
          <w:rFonts w:ascii="Arial" w:hAnsi="Arial" w:cs="Arial"/>
          <w:sz w:val="22"/>
          <w:szCs w:val="22"/>
        </w:rPr>
        <w:t>ed</w:t>
      </w:r>
      <w:r w:rsidRPr="00C867DC">
        <w:rPr>
          <w:rFonts w:ascii="Arial" w:hAnsi="Arial" w:cs="Arial"/>
          <w:sz w:val="22"/>
          <w:szCs w:val="22"/>
        </w:rPr>
        <w:t xml:space="preserve"> and non-affected tissue). For network inference, because there is no </w:t>
      </w:r>
      <w:r w:rsidR="00732510" w:rsidRPr="00C867DC">
        <w:rPr>
          <w:rFonts w:ascii="Arial" w:hAnsi="Arial" w:cs="Arial"/>
          <w:sz w:val="22"/>
          <w:szCs w:val="22"/>
        </w:rPr>
        <w:t>standard</w:t>
      </w:r>
      <w:r w:rsidRPr="00C867DC">
        <w:rPr>
          <w:rFonts w:ascii="Arial" w:hAnsi="Arial" w:cs="Arial"/>
          <w:sz w:val="22"/>
          <w:szCs w:val="22"/>
        </w:rPr>
        <w:t xml:space="preserve"> methods for sample size estimation, we </w:t>
      </w:r>
      <w:ins w:id="505" w:author="Microsoft Office User" w:date="2018-02-12T16:13:00Z">
        <w:r w:rsidR="00F824D1">
          <w:rPr>
            <w:rFonts w:ascii="Arial" w:hAnsi="Arial" w:cs="Arial"/>
            <w:sz w:val="22"/>
            <w:szCs w:val="22"/>
          </w:rPr>
          <w:t xml:space="preserve">have </w:t>
        </w:r>
      </w:ins>
      <w:r w:rsidRPr="00C867DC">
        <w:rPr>
          <w:rFonts w:ascii="Arial" w:hAnsi="Arial" w:cs="Arial"/>
          <w:sz w:val="22"/>
          <w:szCs w:val="22"/>
        </w:rPr>
        <w:t>base</w:t>
      </w:r>
      <w:r w:rsidR="00A97103">
        <w:rPr>
          <w:rFonts w:ascii="Arial" w:hAnsi="Arial" w:cs="Arial"/>
          <w:sz w:val="22"/>
          <w:szCs w:val="22"/>
        </w:rPr>
        <w:t>d</w:t>
      </w:r>
      <w:r w:rsidRPr="00C867DC">
        <w:rPr>
          <w:rFonts w:ascii="Arial" w:hAnsi="Arial" w:cs="Arial"/>
          <w:sz w:val="22"/>
          <w:szCs w:val="22"/>
        </w:rPr>
        <w:t xml:space="preserve"> our sample size estimates on our previous</w:t>
      </w:r>
      <w:ins w:id="506" w:author="Microsoft Office User" w:date="2018-02-12T16:14:00Z">
        <w:r w:rsidR="00F824D1">
          <w:rPr>
            <w:rFonts w:ascii="Arial" w:hAnsi="Arial" w:cs="Arial"/>
            <w:sz w:val="22"/>
            <w:szCs w:val="22"/>
          </w:rPr>
          <w:t>ly</w:t>
        </w:r>
      </w:ins>
      <w:r w:rsidRPr="00C867DC">
        <w:rPr>
          <w:rFonts w:ascii="Arial" w:hAnsi="Arial" w:cs="Arial"/>
          <w:sz w:val="22"/>
          <w:szCs w:val="22"/>
        </w:rPr>
        <w:t xml:space="preserve"> published studies in which we inferred networks from gene expression</w:t>
      </w:r>
      <w:r w:rsidR="00023EB7">
        <w:rPr>
          <w:rFonts w:ascii="Arial" w:eastAsia="Arial" w:hAnsi="Arial" w:cs="Arial"/>
          <w:sz w:val="22"/>
          <w:szCs w:val="22"/>
        </w:rPr>
        <w:t xml:space="preserve"> </w:t>
      </w:r>
      <w:r w:rsidRPr="00C867DC">
        <w:rPr>
          <w:rFonts w:ascii="Arial" w:eastAsia="Arial" w:hAnsi="Arial" w:cs="Arial"/>
          <w:sz w:val="22"/>
          <w:szCs w:val="22"/>
        </w:rPr>
        <w:t>and microbiome data</w:t>
      </w:r>
      <w:r w:rsidR="00B343AB">
        <w:rPr>
          <w:rFonts w:ascii="Arial" w:eastAsia="Arial" w:hAnsi="Arial" w:cs="Arial"/>
          <w:sz w:val="22"/>
          <w:szCs w:val="22"/>
        </w:rPr>
        <w:fldChar w:fldCharType="begin">
          <w:fldData xml:space="preserve">PEVuZE5vdGU+PENpdGU+PEF1dGhvcj5TaHVsemhlbmtvPC9BdXRob3I+PFllYXI+MjAxMTwvWWVh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</w:fldData>
        </w:fldChar>
      </w:r>
      <w:r w:rsidR="00B343AB">
        <w:rPr>
          <w:rFonts w:ascii="Arial" w:eastAsia="Arial" w:hAnsi="Arial" w:cs="Arial"/>
          <w:sz w:val="22"/>
          <w:szCs w:val="22"/>
        </w:rPr>
        <w:instrText xml:space="preserve"> ADDIN EN.CITE </w:instrText>
      </w:r>
      <w:r w:rsidR="00B343AB">
        <w:rPr>
          <w:rFonts w:ascii="Arial" w:eastAsia="Arial" w:hAnsi="Arial" w:cs="Arial"/>
          <w:sz w:val="22"/>
          <w:szCs w:val="22"/>
        </w:rPr>
        <w:fldChar w:fldCharType="begin">
          <w:fldData xml:space="preserve">PEVuZE5vdGU+PENpdGU+PEF1dGhvcj5TaHVsemhlbmtvPC9BdXRob3I+PFllYXI+MjAxMTwvWWVh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</w:fldData>
        </w:fldChar>
      </w:r>
      <w:r w:rsidR="00B343AB">
        <w:rPr>
          <w:rFonts w:ascii="Arial" w:eastAsia="Arial" w:hAnsi="Arial" w:cs="Arial"/>
          <w:sz w:val="22"/>
          <w:szCs w:val="22"/>
        </w:rPr>
        <w:instrText xml:space="preserve"> ADDIN EN.CITE.DATA </w:instrText>
      </w:r>
      <w:r w:rsidR="00B343AB">
        <w:rPr>
          <w:rFonts w:ascii="Arial" w:eastAsia="Arial" w:hAnsi="Arial" w:cs="Arial"/>
          <w:sz w:val="22"/>
          <w:szCs w:val="22"/>
        </w:rPr>
      </w:r>
      <w:r w:rsidR="00B343AB">
        <w:rPr>
          <w:rFonts w:ascii="Arial" w:eastAsia="Arial" w:hAnsi="Arial" w:cs="Arial"/>
          <w:sz w:val="22"/>
          <w:szCs w:val="22"/>
        </w:rPr>
        <w:fldChar w:fldCharType="end"/>
      </w:r>
      <w:r w:rsidR="00B343AB">
        <w:rPr>
          <w:rFonts w:ascii="Arial" w:eastAsia="Arial" w:hAnsi="Arial" w:cs="Arial"/>
          <w:sz w:val="22"/>
          <w:szCs w:val="22"/>
        </w:rPr>
        <w:fldChar w:fldCharType="separate"/>
      </w:r>
      <w:r w:rsidR="00B343AB">
        <w:rPr>
          <w:rFonts w:ascii="Arial" w:eastAsia="Arial" w:hAnsi="Arial" w:cs="Arial"/>
          <w:noProof/>
          <w:sz w:val="22"/>
          <w:szCs w:val="22"/>
        </w:rPr>
        <w:t>(</w:t>
      </w:r>
      <w:r w:rsidR="00B343AB" w:rsidRPr="00B343AB">
        <w:rPr>
          <w:rFonts w:ascii="Arial" w:eastAsia="Arial" w:hAnsi="Arial" w:cs="Arial"/>
          <w:i/>
          <w:noProof/>
          <w:sz w:val="22"/>
          <w:szCs w:val="22"/>
        </w:rPr>
        <w:t>20, 23, 25</w:t>
      </w:r>
      <w:r w:rsidR="00B343AB">
        <w:rPr>
          <w:rFonts w:ascii="Arial" w:eastAsia="Arial" w:hAnsi="Arial" w:cs="Arial"/>
          <w:noProof/>
          <w:sz w:val="22"/>
          <w:szCs w:val="22"/>
        </w:rPr>
        <w:t>)</w:t>
      </w:r>
      <w:r w:rsidR="00B343AB">
        <w:rPr>
          <w:rFonts w:ascii="Arial" w:eastAsia="Arial" w:hAnsi="Arial" w:cs="Arial"/>
          <w:sz w:val="22"/>
          <w:szCs w:val="22"/>
        </w:rPr>
        <w:fldChar w:fldCharType="end"/>
      </w:r>
      <w:r w:rsidR="00A97103">
        <w:rPr>
          <w:rFonts w:ascii="Arial" w:eastAsia="Arial" w:hAnsi="Arial" w:cs="Arial"/>
          <w:sz w:val="22"/>
          <w:szCs w:val="22"/>
        </w:rPr>
        <w:t xml:space="preserve"> </w:t>
      </w:r>
      <w:r w:rsidR="00023EB7">
        <w:rPr>
          <w:rFonts w:ascii="Arial" w:eastAsia="Arial" w:hAnsi="Arial" w:cs="Arial"/>
          <w:sz w:val="22"/>
          <w:szCs w:val="22"/>
        </w:rPr>
        <w:t xml:space="preserve"> and where </w:t>
      </w:r>
      <w:r w:rsidRPr="00C867DC">
        <w:rPr>
          <w:rFonts w:ascii="Arial" w:hAnsi="Arial" w:cs="Arial"/>
          <w:sz w:val="22"/>
          <w:szCs w:val="22"/>
        </w:rPr>
        <w:t xml:space="preserve">sample size of 20 </w:t>
      </w:r>
      <w:r w:rsidR="00023EB7">
        <w:rPr>
          <w:rFonts w:ascii="Arial" w:hAnsi="Arial" w:cs="Arial"/>
          <w:sz w:val="22"/>
          <w:szCs w:val="22"/>
        </w:rPr>
        <w:t>was</w:t>
      </w:r>
      <w:r w:rsidRPr="00C867DC">
        <w:rPr>
          <w:rFonts w:ascii="Arial" w:hAnsi="Arial" w:cs="Arial"/>
          <w:sz w:val="22"/>
          <w:szCs w:val="22"/>
        </w:rPr>
        <w:t xml:space="preserve"> sufficient for building robust networks</w:t>
      </w:r>
      <w:r w:rsidR="00732510" w:rsidRPr="00C867DC">
        <w:rPr>
          <w:rFonts w:ascii="Arial" w:hAnsi="Arial" w:cs="Arial"/>
          <w:sz w:val="22"/>
          <w:szCs w:val="22"/>
        </w:rPr>
        <w:t xml:space="preserve">. </w:t>
      </w:r>
      <w:r w:rsidRPr="00C867DC">
        <w:rPr>
          <w:rFonts w:ascii="Arial" w:hAnsi="Arial" w:cs="Arial"/>
          <w:i/>
          <w:sz w:val="22"/>
          <w:szCs w:val="22"/>
          <w:u w:val="single"/>
        </w:rPr>
        <w:t>For Aim 2</w:t>
      </w:r>
      <w:r w:rsidRPr="00C867DC">
        <w:rPr>
          <w:rFonts w:ascii="Arial" w:hAnsi="Arial" w:cs="Arial"/>
          <w:sz w:val="22"/>
          <w:szCs w:val="22"/>
        </w:rPr>
        <w:t xml:space="preserve">, using the approach for calculation of sample size required for developing predictive classifiers </w:t>
      </w:r>
      <w:r w:rsidR="00B343AB">
        <w:rPr>
          <w:rFonts w:ascii="Arial" w:hAnsi="Arial" w:cs="Arial"/>
          <w:sz w:val="22"/>
          <w:szCs w:val="22"/>
        </w:rPr>
        <w:fldChar w:fldCharType="begin"/>
      </w:r>
      <w:r w:rsidR="00B343AB">
        <w:rPr>
          <w:rFonts w:ascii="Arial" w:hAnsi="Arial" w:cs="Arial"/>
          <w:sz w:val="22"/>
          <w:szCs w:val="22"/>
        </w:rPr>
        <w:instrText xml:space="preserve"> ADDIN EN.CITE &lt;EndNote&gt;&lt;Cite ExcludeYear="1"&gt;&lt;Author&gt;Dobbin&lt;/Author&gt;&lt;Year&gt;2007&lt;/Year&gt;&lt;RecNum&gt;104&lt;/RecNum&gt;&lt;DisplayText&gt;(&lt;style face="italic"&gt;35&lt;/style&gt;)&lt;/DisplayText&gt;&lt;record&gt;&lt;rec-number&gt;104&lt;/rec-number&gt;&lt;foreign-keys&gt;&lt;key app="EN" db-id="r09at99tk2z9vie5a5555r9i0st25xdaz59s" timestamp="1518475849"&gt;104&lt;/key&gt;&lt;/foreign-keys&gt;&lt;ref-type name="Book"&gt;6&lt;/ref-type&gt;&lt;contributors&gt;&lt;authors&gt;&lt;author&gt;Dobbin, Kevin K.&lt;/author&gt;&lt;author&gt;Simon, Richard M.&lt;/author&gt;&lt;/authors&gt;&lt;/contributors&gt;&lt;titles&gt;&lt;title&gt;Sample size planning for developing classifiers using high-dimensional DNA microarray data&lt;/title&gt;&lt;/titles&gt;&lt;pages&gt;101-17&lt;/pages&gt;&lt;volume&gt;8&lt;/volume&gt;&lt;number&gt;1&lt;/number&gt;&lt;dates&gt;&lt;year&gt;2007&lt;/year&gt;&lt;pub-dates&gt;&lt;date&gt;Jan&lt;/date&gt;&lt;/pub-dates&gt;&lt;/dates&gt;&lt;isbn&gt;1465-4644&lt;/isbn&gt;&lt;accession-num&gt;16613833 </w:instrText>
      </w:r>
      <w:r w:rsidR="00B343AB">
        <w:rPr>
          <w:rFonts w:ascii="Tahoma" w:hAnsi="Tahoma" w:cs="Tahoma"/>
          <w:sz w:val="22"/>
          <w:szCs w:val="22"/>
        </w:rPr>
        <w:instrText>﻿</w:instrText>
      </w:r>
      <w:r w:rsidR="00B343AB">
        <w:rPr>
          <w:rFonts w:ascii="Arial" w:hAnsi="Arial" w:cs="Arial"/>
          <w:sz w:val="22"/>
          <w:szCs w:val="22"/>
        </w:rPr>
        <w:instrText>%0 Journal Article&lt;/accession-num&gt;&lt;label&gt;dobbin2007sample&lt;/label&gt;&lt;work-type&gt;journal article&lt;/work-type&gt;&lt;urls&gt;&lt;related-urls&gt;&lt;url&gt;http://dx.doi.org/10.1093/biostatistics/kxj036&lt;/url&gt;&lt;url&gt;http://www.ncbi.nlm.nih.gov/pubmed/16613833&lt;/url&gt;&lt;/related-urls&gt;&lt;/urls&gt;&lt;electronic-resource-num&gt;10.1093/biostatistics/kxj036&lt;/electronic-resource-num&gt;&lt;language&gt;eng&lt;/language&gt;&lt;/record&gt;&lt;/Cite&gt;&lt;/EndNote&gt;</w:instrText>
      </w:r>
      <w:r w:rsidR="00B343AB">
        <w:rPr>
          <w:rFonts w:ascii="Arial" w:hAnsi="Arial" w:cs="Arial"/>
          <w:sz w:val="22"/>
          <w:szCs w:val="22"/>
        </w:rPr>
        <w:fldChar w:fldCharType="separate"/>
      </w:r>
      <w:r w:rsidR="00B343AB">
        <w:rPr>
          <w:rFonts w:ascii="Arial" w:hAnsi="Arial" w:cs="Arial"/>
          <w:noProof/>
          <w:sz w:val="22"/>
          <w:szCs w:val="22"/>
        </w:rPr>
        <w:t>(</w:t>
      </w:r>
      <w:r w:rsidR="00B343AB" w:rsidRPr="00B343AB">
        <w:rPr>
          <w:rFonts w:ascii="Arial" w:hAnsi="Arial" w:cs="Arial"/>
          <w:i/>
          <w:noProof/>
          <w:sz w:val="22"/>
          <w:szCs w:val="22"/>
        </w:rPr>
        <w:t>35</w:t>
      </w:r>
      <w:r w:rsidR="00B343AB">
        <w:rPr>
          <w:rFonts w:ascii="Arial" w:hAnsi="Arial" w:cs="Arial"/>
          <w:noProof/>
          <w:sz w:val="22"/>
          <w:szCs w:val="22"/>
        </w:rPr>
        <w:t>)</w:t>
      </w:r>
      <w:r w:rsidR="00B343AB">
        <w:rPr>
          <w:rFonts w:ascii="Arial" w:hAnsi="Arial" w:cs="Arial"/>
          <w:sz w:val="22"/>
          <w:szCs w:val="22"/>
        </w:rPr>
        <w:fldChar w:fldCharType="end"/>
      </w:r>
      <w:ins w:id="507" w:author="Richard R" w:date="2018-02-12T14:33:00Z">
        <w:r w:rsidR="00E31B29">
          <w:rPr>
            <w:rFonts w:ascii="Arial" w:hAnsi="Arial" w:cs="Arial"/>
            <w:sz w:val="22"/>
            <w:szCs w:val="22"/>
          </w:rPr>
          <w:t>{</w:t>
        </w:r>
      </w:ins>
      <w:del w:id="508" w:author="Richard R" w:date="2018-02-12T14:33:00Z">
        <w:r w:rsidRPr="00C867DC" w:rsidDel="00E31B29">
          <w:rPr>
            <w:rFonts w:ascii="Arial" w:hAnsi="Arial" w:cs="Arial"/>
            <w:sz w:val="22"/>
            <w:szCs w:val="22"/>
          </w:rPr>
          <w:delText xml:space="preserve">; </w:delText>
        </w:r>
      </w:del>
      <w:r w:rsidRPr="00C867DC">
        <w:rPr>
          <w:rFonts w:ascii="Arial" w:hAnsi="Arial" w:cs="Arial"/>
          <w:sz w:val="22"/>
          <w:szCs w:val="22"/>
        </w:rPr>
        <w:t xml:space="preserve">PMID: 18172259} we estimated sample size of </w:t>
      </w:r>
      <w:r w:rsidR="002E6B89" w:rsidRPr="00C867DC">
        <w:rPr>
          <w:rFonts w:ascii="Arial" w:hAnsi="Arial" w:cs="Arial"/>
          <w:sz w:val="22"/>
          <w:szCs w:val="22"/>
        </w:rPr>
        <w:t>62</w:t>
      </w:r>
      <w:r w:rsidRPr="00C867DC">
        <w:rPr>
          <w:rFonts w:ascii="Arial" w:hAnsi="Arial" w:cs="Arial"/>
          <w:sz w:val="22"/>
          <w:szCs w:val="22"/>
        </w:rPr>
        <w:t xml:space="preserve"> patients for “training” dataset consideri</w:t>
      </w:r>
      <w:r w:rsidR="00766985" w:rsidRPr="00C867DC">
        <w:rPr>
          <w:rFonts w:ascii="Arial" w:hAnsi="Arial" w:cs="Arial"/>
          <w:sz w:val="22"/>
          <w:szCs w:val="22"/>
        </w:rPr>
        <w:t>ng prevalence of pouchitis 0.5,</w:t>
      </w:r>
      <w:r w:rsidRPr="00C867DC">
        <w:rPr>
          <w:rFonts w:ascii="Arial" w:hAnsi="Arial" w:cs="Arial"/>
          <w:sz w:val="22"/>
          <w:szCs w:val="22"/>
        </w:rPr>
        <w:t xml:space="preserve"> the </w:t>
      </w:r>
      <w:r w:rsidR="00732510" w:rsidRPr="00C867DC">
        <w:rPr>
          <w:rFonts w:ascii="Arial" w:hAnsi="Arial" w:cs="Arial"/>
          <w:sz w:val="22"/>
          <w:szCs w:val="22"/>
        </w:rPr>
        <w:t>difference</w:t>
      </w:r>
      <w:r w:rsidRPr="00C867DC">
        <w:rPr>
          <w:rFonts w:ascii="Arial" w:hAnsi="Arial" w:cs="Arial"/>
          <w:sz w:val="22"/>
          <w:szCs w:val="22"/>
        </w:rPr>
        <w:t xml:space="preserve"> between two classes </w:t>
      </w:r>
      <w:r w:rsidR="00000297" w:rsidRPr="00C867DC">
        <w:rPr>
          <w:rFonts w:ascii="Arial" w:hAnsi="Arial" w:cs="Arial"/>
          <w:sz w:val="22"/>
          <w:szCs w:val="22"/>
        </w:rPr>
        <w:t xml:space="preserve">for </w:t>
      </w:r>
      <w:r w:rsidR="00000297" w:rsidRPr="00C867DC">
        <w:rPr>
          <w:rFonts w:ascii="Arial" w:hAnsi="Arial" w:cs="Arial"/>
          <w:sz w:val="22"/>
          <w:szCs w:val="22"/>
        </w:rPr>
        <w:lastRenderedPageBreak/>
        <w:t xml:space="preserve">a given variable </w:t>
      </w:r>
      <w:r w:rsidRPr="00C867DC">
        <w:rPr>
          <w:rFonts w:ascii="Arial" w:hAnsi="Arial" w:cs="Arial"/>
          <w:sz w:val="22"/>
          <w:szCs w:val="22"/>
        </w:rPr>
        <w:t xml:space="preserve">at least </w:t>
      </w:r>
      <w:r w:rsidR="00732510" w:rsidRPr="00C867DC">
        <w:rPr>
          <w:rFonts w:ascii="Arial" w:hAnsi="Arial" w:cs="Arial"/>
          <w:sz w:val="22"/>
          <w:szCs w:val="22"/>
        </w:rPr>
        <w:t>two-fold,</w:t>
      </w:r>
      <w:r w:rsidRPr="00C867DC">
        <w:rPr>
          <w:rFonts w:ascii="Arial" w:hAnsi="Arial" w:cs="Arial"/>
          <w:sz w:val="22"/>
          <w:szCs w:val="22"/>
        </w:rPr>
        <w:t xml:space="preserve"> variance 0.7. </w:t>
      </w:r>
      <w:r w:rsidR="00732510" w:rsidRPr="00C867DC">
        <w:rPr>
          <w:rFonts w:ascii="Arial" w:hAnsi="Arial" w:cs="Arial"/>
          <w:sz w:val="22"/>
          <w:szCs w:val="22"/>
        </w:rPr>
        <w:t>A</w:t>
      </w:r>
      <w:r w:rsidRPr="00C867DC">
        <w:rPr>
          <w:rFonts w:ascii="Arial" w:hAnsi="Arial" w:cs="Arial"/>
          <w:sz w:val="22"/>
          <w:szCs w:val="22"/>
        </w:rPr>
        <w:t xml:space="preserve"> safe option for the sample size of the “test” set </w:t>
      </w:r>
      <w:r w:rsidR="00732510" w:rsidRPr="00C867DC">
        <w:rPr>
          <w:rFonts w:ascii="Arial" w:hAnsi="Arial" w:cs="Arial"/>
          <w:sz w:val="22"/>
          <w:szCs w:val="22"/>
        </w:rPr>
        <w:t xml:space="preserve">is at least half </w:t>
      </w:r>
      <w:r w:rsidRPr="00C867DC">
        <w:rPr>
          <w:rFonts w:ascii="Arial" w:hAnsi="Arial" w:cs="Arial"/>
          <w:sz w:val="22"/>
          <w:szCs w:val="22"/>
        </w:rPr>
        <w:t>of “training” dataset (</w:t>
      </w:r>
      <w:r w:rsidR="00732510" w:rsidRPr="00C867DC">
        <w:rPr>
          <w:rFonts w:ascii="Arial" w:hAnsi="Arial" w:cs="Arial"/>
          <w:sz w:val="22"/>
          <w:szCs w:val="22"/>
        </w:rPr>
        <w:t>~35 samples</w:t>
      </w:r>
      <w:r w:rsidRPr="00C867DC">
        <w:rPr>
          <w:rFonts w:ascii="Arial" w:hAnsi="Arial" w:cs="Arial"/>
          <w:sz w:val="22"/>
          <w:szCs w:val="22"/>
        </w:rPr>
        <w:t xml:space="preserve">) </w:t>
      </w:r>
      <w:r w:rsidR="00B343AB">
        <w:rPr>
          <w:rFonts w:ascii="Arial" w:hAnsi="Arial" w:cs="Arial"/>
          <w:sz w:val="22"/>
          <w:szCs w:val="22"/>
        </w:rPr>
        <w:fldChar w:fldCharType="begin"/>
      </w:r>
      <w:r w:rsidR="00B343AB">
        <w:rPr>
          <w:rFonts w:ascii="Arial" w:hAnsi="Arial" w:cs="Arial"/>
          <w:sz w:val="22"/>
          <w:szCs w:val="22"/>
        </w:rPr>
        <w:instrText xml:space="preserve"> ADDIN EN.CITE &lt;EndNote&gt;&lt;Cite ExcludeYear="1"&gt;&lt;Author&gt;Dobbin&lt;/Author&gt;&lt;Year&gt;2011&lt;/Year&gt;&lt;RecNum&gt;106&lt;/RecNum&gt;&lt;DisplayText&gt;(&lt;style face="italic"&gt;36&lt;/style&gt;)&lt;/DisplayText&gt;&lt;record&gt;&lt;rec-number&gt;106&lt;/rec-number&gt;&lt;foreign-keys&gt;&lt;key app="EN" db-id="r09at99tk2z9vie5a5555r9i0st25xdaz59s" timestamp="1518475849"&gt;106&lt;/key&gt;&lt;/foreign-keys&gt;&lt;ref-type name="Book"&gt;6&lt;/ref-type&gt;&lt;contributors&gt;&lt;authors&gt;&lt;author&gt;Dobbin, Kevin K.&lt;/author&gt;&lt;author&gt;Simon, Richard M.&lt;/author&gt;&lt;/authors&gt;&lt;/contributors&gt;&lt;titles&gt;&lt;title&gt;Optimally splitting cases for training and testing high dimensional classifiers&lt;/title&gt;&lt;/titles&gt;&lt;pages&gt;31&lt;/pages&gt;&lt;volume&gt;4&lt;/volume&gt;&lt;dates&gt;&lt;year&gt;2011&lt;/year&gt;&lt;pub-dates&gt;&lt;date&gt;Apr&lt;/date&gt;&lt;/pub-dates&gt;&lt;/dates&gt;&lt;isbn&gt;1755-8794&lt;/isbn&gt;&lt;accession-num&gt;21477282 </w:instrText>
      </w:r>
      <w:r w:rsidR="00B343AB">
        <w:rPr>
          <w:rFonts w:ascii="Tahoma" w:hAnsi="Tahoma" w:cs="Tahoma"/>
          <w:sz w:val="22"/>
          <w:szCs w:val="22"/>
        </w:rPr>
        <w:instrText>﻿</w:instrText>
      </w:r>
      <w:r w:rsidR="00B343AB">
        <w:rPr>
          <w:rFonts w:ascii="Arial" w:hAnsi="Arial" w:cs="Arial"/>
          <w:sz w:val="22"/>
          <w:szCs w:val="22"/>
        </w:rPr>
        <w:instrText>%0 Journal Article&lt;/accession-num&gt;&lt;label&gt;dobbin2011optimally&lt;/label&gt;&lt;work-type&gt;journal article&lt;/work-type&gt;&lt;urls&gt;&lt;related-urls&gt;&lt;url&gt;http://dx.doi.org/10.1186/1755-8794-4-31&lt;/url&gt;&lt;url&gt;http://www.ncbi.nlm.nih.gov/pubmed/21477282&lt;/url&gt;&lt;/related-urls&gt;&lt;/urls&gt;&lt;electronic-resource-num&gt;10.1186/1755-8794-4-31&lt;/electronic-resource-num&gt;&lt;language&gt;eng&lt;/language&gt;&lt;/record&gt;&lt;/Cite&gt;&lt;/EndNote&gt;</w:instrText>
      </w:r>
      <w:r w:rsidR="00B343AB">
        <w:rPr>
          <w:rFonts w:ascii="Arial" w:hAnsi="Arial" w:cs="Arial"/>
          <w:sz w:val="22"/>
          <w:szCs w:val="22"/>
        </w:rPr>
        <w:fldChar w:fldCharType="separate"/>
      </w:r>
      <w:r w:rsidR="00B343AB">
        <w:rPr>
          <w:rFonts w:ascii="Arial" w:hAnsi="Arial" w:cs="Arial"/>
          <w:noProof/>
          <w:sz w:val="22"/>
          <w:szCs w:val="22"/>
        </w:rPr>
        <w:t>(</w:t>
      </w:r>
      <w:r w:rsidR="00B343AB" w:rsidRPr="00B343AB">
        <w:rPr>
          <w:rFonts w:ascii="Arial" w:hAnsi="Arial" w:cs="Arial"/>
          <w:i/>
          <w:noProof/>
          <w:sz w:val="22"/>
          <w:szCs w:val="22"/>
        </w:rPr>
        <w:t>36</w:t>
      </w:r>
      <w:r w:rsidR="00B343AB">
        <w:rPr>
          <w:rFonts w:ascii="Arial" w:hAnsi="Arial" w:cs="Arial"/>
          <w:noProof/>
          <w:sz w:val="22"/>
          <w:szCs w:val="22"/>
        </w:rPr>
        <w:t>)</w:t>
      </w:r>
      <w:r w:rsidR="00B343AB">
        <w:rPr>
          <w:rFonts w:ascii="Arial" w:hAnsi="Arial" w:cs="Arial"/>
          <w:sz w:val="22"/>
          <w:szCs w:val="22"/>
        </w:rPr>
        <w:fldChar w:fldCharType="end"/>
      </w:r>
      <w:r w:rsidRPr="00C867DC">
        <w:rPr>
          <w:rFonts w:ascii="Arial" w:hAnsi="Arial" w:cs="Arial"/>
          <w:sz w:val="22"/>
          <w:szCs w:val="22"/>
        </w:rPr>
        <w:t xml:space="preserve"> this the book--- </w:t>
      </w:r>
      <w:ins w:id="509" w:author="Richard R" w:date="2018-02-12T14:33:00Z">
        <w:r w:rsidR="00E31B29">
          <w:rPr>
            <w:rFonts w:ascii="Arial" w:hAnsi="Arial" w:cs="Arial"/>
            <w:sz w:val="22"/>
            <w:szCs w:val="22"/>
          </w:rPr>
          <w:t>{</w:t>
        </w:r>
      </w:ins>
      <w:r w:rsidRPr="00C867DC">
        <w:rPr>
          <w:rFonts w:ascii="Arial" w:hAnsi="Arial" w:cs="Arial"/>
          <w:sz w:val="22"/>
          <w:szCs w:val="22"/>
        </w:rPr>
        <w:t xml:space="preserve">DOI: 10.1007/978-1-4419-7358-0}. </w:t>
      </w:r>
    </w:p>
    <w:p w14:paraId="047B49D8" w14:textId="262F11BE" w:rsidR="00F65BAC" w:rsidRPr="00C867DC" w:rsidRDefault="00F65BAC" w:rsidP="0087596A">
      <w:pPr>
        <w:jc w:val="both"/>
        <w:rPr>
          <w:rFonts w:ascii="Arial" w:hAnsi="Arial" w:cs="Arial"/>
          <w:b/>
          <w:sz w:val="22"/>
          <w:szCs w:val="22"/>
        </w:rPr>
      </w:pPr>
      <w:r w:rsidRPr="00C867DC">
        <w:rPr>
          <w:rFonts w:ascii="Arial" w:hAnsi="Arial" w:cs="Arial"/>
          <w:b/>
          <w:sz w:val="22"/>
          <w:szCs w:val="22"/>
        </w:rPr>
        <w:t>Pitfalls and alternative strategies</w:t>
      </w:r>
    </w:p>
    <w:p w14:paraId="08CC90A7" w14:textId="3D11EDC0" w:rsidR="00F65BAC" w:rsidRPr="00C867DC" w:rsidRDefault="000500DC" w:rsidP="000500DC">
      <w:pPr>
        <w:pStyle w:val="ListParagraph"/>
        <w:spacing w:after="0" w:line="240" w:lineRule="auto"/>
        <w:ind w:left="0"/>
        <w:contextualSpacing w:val="0"/>
        <w:jc w:val="both"/>
        <w:rPr>
          <w:rFonts w:ascii="Arial" w:hAnsi="Arial" w:cs="Arial"/>
        </w:rPr>
      </w:pPr>
      <w:r w:rsidRPr="0027589B">
        <w:rPr>
          <w:rFonts w:ascii="Arial" w:hAnsi="Arial" w:cs="Arial"/>
          <w:i/>
          <w:u w:val="single"/>
        </w:rPr>
        <w:t>For aim 1:</w:t>
      </w:r>
      <w:r>
        <w:rPr>
          <w:rFonts w:ascii="Arial" w:hAnsi="Arial" w:cs="Arial"/>
        </w:rPr>
        <w:t xml:space="preserve"> </w:t>
      </w:r>
      <w:r w:rsidR="005929CB" w:rsidRPr="00C867DC">
        <w:rPr>
          <w:rFonts w:ascii="Arial" w:hAnsi="Arial" w:cs="Arial"/>
          <w:noProof/>
        </w:rPr>
        <w:t xml:space="preserve">It is possible that we will identify significant UC-specific transcriptomic changes associated with other myeloid cells types – </w:t>
      </w:r>
      <w:r w:rsidR="005929CB" w:rsidRPr="000500DC">
        <w:rPr>
          <w:rFonts w:ascii="Arial" w:hAnsi="Arial" w:cs="Arial"/>
          <w:i/>
          <w:noProof/>
          <w:u w:val="single"/>
        </w:rPr>
        <w:t>DCs and PMNs</w:t>
      </w:r>
      <w:r w:rsidR="005929CB" w:rsidRPr="00C867DC">
        <w:rPr>
          <w:rFonts w:ascii="Arial" w:hAnsi="Arial" w:cs="Arial"/>
          <w:noProof/>
        </w:rPr>
        <w:t>. In this case, we will perform the same computational analysis as for M</w:t>
      </w:r>
      <w:r w:rsidR="005929CB" w:rsidRPr="00C867DC">
        <w:rPr>
          <w:rFonts w:ascii="Symbol" w:hAnsi="Symbol" w:cs="Arial"/>
          <w:noProof/>
        </w:rPr>
        <w:t></w:t>
      </w:r>
      <w:r w:rsidR="005929CB" w:rsidRPr="00C867DC">
        <w:rPr>
          <w:rFonts w:ascii="Arial" w:hAnsi="Arial" w:cs="Arial"/>
          <w:noProof/>
        </w:rPr>
        <w:t xml:space="preserve"> subsets. </w:t>
      </w:r>
      <w:r>
        <w:rPr>
          <w:rFonts w:ascii="Arial" w:hAnsi="Arial" w:cs="Arial"/>
          <w:noProof/>
        </w:rPr>
        <w:t xml:space="preserve">Also, </w:t>
      </w:r>
      <w:r w:rsidR="00F65BAC" w:rsidRPr="00C867DC">
        <w:rPr>
          <w:rFonts w:ascii="Arial" w:hAnsi="Arial" w:cs="Arial"/>
        </w:rPr>
        <w:t xml:space="preserve">there is a possibility that our FACS based separation strategy will generate somewhat heterogeneous subtypes of cells </w:t>
      </w:r>
      <w:del w:id="510" w:author="Microsoft Office User" w:date="2018-02-12T16:15:00Z">
        <w:r w:rsidR="00F65BAC" w:rsidRPr="00C867DC" w:rsidDel="00F824D1">
          <w:rPr>
            <w:rFonts w:ascii="Arial" w:hAnsi="Arial" w:cs="Arial"/>
          </w:rPr>
          <w:delText>that will observe</w:delText>
        </w:r>
      </w:del>
      <w:ins w:id="511" w:author="Microsoft Office User" w:date="2018-02-12T16:15:00Z">
        <w:r w:rsidR="00F824D1">
          <w:rPr>
            <w:rFonts w:ascii="Arial" w:hAnsi="Arial" w:cs="Arial"/>
          </w:rPr>
          <w:t>detactable</w:t>
        </w:r>
      </w:ins>
      <w:r w:rsidR="00F65BAC" w:rsidRPr="00C867DC">
        <w:rPr>
          <w:rFonts w:ascii="Arial" w:hAnsi="Arial" w:cs="Arial"/>
        </w:rPr>
        <w:t xml:space="preserve"> in transcriptome analyses. In this case, we </w:t>
      </w:r>
      <w:del w:id="512" w:author="Microsoft Office User" w:date="2018-02-12T16:15:00Z">
        <w:r w:rsidR="00F65BAC" w:rsidRPr="00C867DC" w:rsidDel="00F824D1">
          <w:rPr>
            <w:rFonts w:ascii="Arial" w:hAnsi="Arial" w:cs="Arial"/>
          </w:rPr>
          <w:delText xml:space="preserve">can </w:delText>
        </w:r>
      </w:del>
      <w:ins w:id="513" w:author="Microsoft Office User" w:date="2018-02-12T16:15:00Z">
        <w:r w:rsidR="00F824D1">
          <w:rPr>
            <w:rFonts w:ascii="Arial" w:hAnsi="Arial" w:cs="Arial"/>
          </w:rPr>
          <w:t>will</w:t>
        </w:r>
        <w:r w:rsidR="00F824D1" w:rsidRPr="00C867DC">
          <w:rPr>
            <w:rFonts w:ascii="Arial" w:hAnsi="Arial" w:cs="Arial"/>
          </w:rPr>
          <w:t xml:space="preserve"> </w:t>
        </w:r>
      </w:ins>
      <w:r w:rsidR="00F65BAC" w:rsidRPr="00C867DC">
        <w:rPr>
          <w:rFonts w:ascii="Arial" w:hAnsi="Arial" w:cs="Arial"/>
        </w:rPr>
        <w:t xml:space="preserve">perform single cell </w:t>
      </w:r>
      <w:r w:rsidR="00F65BAC" w:rsidRPr="000500DC">
        <w:rPr>
          <w:rFonts w:ascii="Arial" w:hAnsi="Arial" w:cs="Arial"/>
          <w:i/>
          <w:u w:val="single"/>
        </w:rPr>
        <w:t>RNA seq from</w:t>
      </w:r>
      <w:ins w:id="514" w:author="Microsoft Office User" w:date="2018-02-12T16:15:00Z">
        <w:r w:rsidR="00F824D1">
          <w:rPr>
            <w:rFonts w:ascii="Arial" w:hAnsi="Arial" w:cs="Arial"/>
            <w:i/>
            <w:u w:val="single"/>
          </w:rPr>
          <w:t xml:space="preserve"> the</w:t>
        </w:r>
      </w:ins>
      <w:r w:rsidR="00F65BAC" w:rsidRPr="000500DC">
        <w:rPr>
          <w:rFonts w:ascii="Arial" w:hAnsi="Arial" w:cs="Arial"/>
          <w:i/>
          <w:u w:val="single"/>
        </w:rPr>
        <w:t xml:space="preserve"> limited number of samples</w:t>
      </w:r>
      <w:del w:id="515" w:author="Microsoft Office User" w:date="2018-02-12T16:16:00Z">
        <w:r w:rsidR="00F65BAC" w:rsidRPr="00C867DC" w:rsidDel="00F824D1">
          <w:rPr>
            <w:rFonts w:ascii="Arial" w:hAnsi="Arial" w:cs="Arial"/>
          </w:rPr>
          <w:delText xml:space="preserve"> that</w:delText>
        </w:r>
      </w:del>
      <w:ins w:id="516" w:author="Microsoft Office User" w:date="2018-02-12T16:16:00Z">
        <w:r w:rsidR="00F824D1">
          <w:rPr>
            <w:rFonts w:ascii="Arial" w:hAnsi="Arial" w:cs="Arial"/>
          </w:rPr>
          <w:t>, which</w:t>
        </w:r>
      </w:ins>
      <w:r w:rsidR="00F65BAC" w:rsidRPr="00C867DC">
        <w:rPr>
          <w:rFonts w:ascii="Arial" w:hAnsi="Arial" w:cs="Arial"/>
        </w:rPr>
        <w:t xml:space="preserve"> will allow establishing new subtypes of </w:t>
      </w:r>
      <w:del w:id="517" w:author="Microsoft Office User" w:date="2018-02-12T16:16:00Z">
        <w:r w:rsidR="00F65BAC" w:rsidRPr="00C867DC" w:rsidDel="00F824D1">
          <w:rPr>
            <w:rFonts w:ascii="Arial" w:hAnsi="Arial" w:cs="Arial"/>
          </w:rPr>
          <w:delText xml:space="preserve">MFs </w:delText>
        </w:r>
      </w:del>
      <w:ins w:id="518" w:author="Microsoft Office User" w:date="2018-02-12T16:16:00Z">
        <w:r w:rsidR="00F824D1" w:rsidRPr="00C867DC">
          <w:rPr>
            <w:rFonts w:ascii="Arial" w:hAnsi="Arial" w:cs="Arial"/>
          </w:rPr>
          <w:t>M</w:t>
        </w:r>
        <w:r w:rsidR="00F824D1">
          <w:rPr>
            <w:rFonts w:ascii="Arial" w:hAnsi="Arial" w:cs="Arial"/>
          </w:rPr>
          <w:t>f</w:t>
        </w:r>
        <w:r w:rsidR="00F824D1" w:rsidRPr="00C867DC">
          <w:rPr>
            <w:rFonts w:ascii="Arial" w:hAnsi="Arial" w:cs="Arial"/>
          </w:rPr>
          <w:t xml:space="preserve">s </w:t>
        </w:r>
      </w:ins>
      <w:r w:rsidR="00F65BAC" w:rsidRPr="00C867DC">
        <w:rPr>
          <w:rFonts w:ascii="Arial" w:hAnsi="Arial" w:cs="Arial"/>
        </w:rPr>
        <w:t xml:space="preserve">in </w:t>
      </w:r>
      <w:r w:rsidR="000131DF" w:rsidRPr="00C867DC">
        <w:rPr>
          <w:rFonts w:ascii="Arial" w:hAnsi="Arial" w:cs="Arial"/>
        </w:rPr>
        <w:t xml:space="preserve">an </w:t>
      </w:r>
      <w:r w:rsidR="00F65BAC" w:rsidRPr="00C867DC">
        <w:rPr>
          <w:rFonts w:ascii="Arial" w:hAnsi="Arial" w:cs="Arial"/>
        </w:rPr>
        <w:t xml:space="preserve">unbiased manner. </w:t>
      </w:r>
      <w:r>
        <w:rPr>
          <w:rFonts w:ascii="Arial" w:hAnsi="Arial" w:cs="Arial"/>
        </w:rPr>
        <w:t>If 16S rRNA will</w:t>
      </w:r>
      <w:ins w:id="519" w:author="Microsoft Office User" w:date="2018-02-12T16:16:00Z">
        <w:r w:rsidR="00F824D1">
          <w:rPr>
            <w:rFonts w:ascii="Arial" w:hAnsi="Arial" w:cs="Arial"/>
          </w:rPr>
          <w:t xml:space="preserve"> not</w:t>
        </w:r>
      </w:ins>
      <w:del w:id="520" w:author="Microsoft Office User" w:date="2018-02-12T16:16:00Z">
        <w:r w:rsidDel="00F824D1">
          <w:rPr>
            <w:rFonts w:ascii="Arial" w:hAnsi="Arial" w:cs="Arial"/>
          </w:rPr>
          <w:delText xml:space="preserve"> know</w:delText>
        </w:r>
      </w:del>
      <w:r>
        <w:rPr>
          <w:rFonts w:ascii="Arial" w:hAnsi="Arial" w:cs="Arial"/>
        </w:rPr>
        <w:t xml:space="preserve"> allow to identify species level resolution of candidate pathobionts we will employ shotgun data as we have done previously </w:t>
      </w:r>
      <w:r w:rsidR="00F65BAC" w:rsidRPr="00C867DC">
        <w:rPr>
          <w:rFonts w:ascii="Arial" w:hAnsi="Arial" w:cs="Arial"/>
        </w:rPr>
        <w:t>{</w:t>
      </w:r>
      <w:del w:id="521" w:author="Richard R" w:date="2018-02-12T14:33:00Z">
        <w:r w:rsidRPr="000500DC" w:rsidDel="00E31B29">
          <w:delText xml:space="preserve"> </w:delText>
        </w:r>
      </w:del>
      <w:r>
        <w:rPr>
          <w:rFonts w:ascii="Arial" w:hAnsi="Arial" w:cs="Arial"/>
        </w:rPr>
        <w:t>PMID: 29211769</w:t>
      </w:r>
      <w:ins w:id="522" w:author="Richard R" w:date="2018-02-12T14:33:00Z">
        <w:r w:rsidR="00E31B29">
          <w:rPr>
            <w:rFonts w:ascii="Arial" w:hAnsi="Arial" w:cs="Arial"/>
          </w:rPr>
          <w:t>}{</w:t>
        </w:r>
      </w:ins>
      <w:del w:id="523" w:author="Richard R" w:date="2018-02-12T14:33:00Z">
        <w:r w:rsidDel="00E31B29">
          <w:rPr>
            <w:rFonts w:ascii="Arial" w:hAnsi="Arial" w:cs="Arial"/>
          </w:rPr>
          <w:delText xml:space="preserve">; </w:delText>
        </w:r>
      </w:del>
      <w:r w:rsidRPr="000500DC">
        <w:rPr>
          <w:rFonts w:ascii="Arial" w:hAnsi="Arial" w:cs="Arial"/>
        </w:rPr>
        <w:t>PMID: 25614621</w:t>
      </w:r>
      <w:r w:rsidR="00F65BAC" w:rsidRPr="00C867DC">
        <w:rPr>
          <w:rFonts w:ascii="Arial" w:hAnsi="Arial" w:cs="Arial"/>
        </w:rPr>
        <w:t>}.</w:t>
      </w:r>
    </w:p>
    <w:p w14:paraId="0B80D3B2" w14:textId="272078AC" w:rsidR="009B68E9" w:rsidRDefault="00F65BAC" w:rsidP="0087596A">
      <w:pPr>
        <w:jc w:val="both"/>
        <w:rPr>
          <w:rFonts w:ascii="Arial" w:hAnsi="Arial" w:cs="Arial"/>
          <w:sz w:val="22"/>
          <w:szCs w:val="22"/>
        </w:rPr>
      </w:pPr>
      <w:r w:rsidRPr="0027589B">
        <w:rPr>
          <w:rFonts w:ascii="Arial" w:hAnsi="Arial" w:cs="Arial"/>
          <w:i/>
          <w:sz w:val="22"/>
          <w:szCs w:val="22"/>
          <w:u w:val="single"/>
        </w:rPr>
        <w:t>For Aim</w:t>
      </w:r>
      <w:r w:rsidR="000131DF" w:rsidRPr="0027589B">
        <w:rPr>
          <w:rFonts w:ascii="Arial" w:hAnsi="Arial" w:cs="Arial"/>
          <w:i/>
          <w:sz w:val="22"/>
          <w:szCs w:val="22"/>
          <w:u w:val="single"/>
        </w:rPr>
        <w:t xml:space="preserve"> </w:t>
      </w:r>
      <w:r w:rsidRPr="0027589B">
        <w:rPr>
          <w:rFonts w:ascii="Arial" w:hAnsi="Arial" w:cs="Arial"/>
          <w:i/>
          <w:sz w:val="22"/>
          <w:szCs w:val="22"/>
          <w:u w:val="single"/>
        </w:rPr>
        <w:t>2:</w:t>
      </w:r>
      <w:r w:rsidRPr="00C867DC">
        <w:rPr>
          <w:rFonts w:ascii="Arial" w:hAnsi="Arial" w:cs="Arial"/>
          <w:sz w:val="22"/>
          <w:szCs w:val="22"/>
        </w:rPr>
        <w:t xml:space="preserve"> if developed classifiers will not perform well on training dataset we will</w:t>
      </w:r>
      <w:r w:rsidR="0027589B">
        <w:rPr>
          <w:rFonts w:ascii="Arial" w:hAnsi="Arial" w:cs="Arial"/>
          <w:sz w:val="22"/>
          <w:szCs w:val="22"/>
        </w:rPr>
        <w:t>:</w:t>
      </w:r>
      <w:r w:rsidRPr="00C867DC">
        <w:rPr>
          <w:rFonts w:ascii="Arial" w:hAnsi="Arial" w:cs="Arial"/>
          <w:sz w:val="22"/>
          <w:szCs w:val="22"/>
        </w:rPr>
        <w:t xml:space="preserve"> 1) </w:t>
      </w:r>
      <w:del w:id="524" w:author="Microsoft Office User" w:date="2018-02-12T16:17:00Z">
        <w:r w:rsidRPr="00C867DC" w:rsidDel="00F824D1">
          <w:rPr>
            <w:rFonts w:ascii="Arial" w:hAnsi="Arial" w:cs="Arial"/>
            <w:sz w:val="22"/>
            <w:szCs w:val="22"/>
          </w:rPr>
          <w:delText xml:space="preserve">we will </w:delText>
        </w:r>
      </w:del>
      <w:r w:rsidRPr="00C867DC">
        <w:rPr>
          <w:rFonts w:ascii="Arial" w:hAnsi="Arial" w:cs="Arial"/>
          <w:sz w:val="22"/>
          <w:szCs w:val="22"/>
        </w:rPr>
        <w:t xml:space="preserve">apply </w:t>
      </w:r>
      <w:ins w:id="525" w:author="Microsoft Office User" w:date="2018-02-12T16:17:00Z">
        <w:r w:rsidR="00F824D1">
          <w:rPr>
            <w:rFonts w:ascii="Arial" w:hAnsi="Arial" w:cs="Arial"/>
            <w:sz w:val="22"/>
            <w:szCs w:val="22"/>
          </w:rPr>
          <w:t xml:space="preserve">a </w:t>
        </w:r>
      </w:ins>
      <w:r w:rsidR="0027589B">
        <w:rPr>
          <w:rFonts w:ascii="Arial" w:hAnsi="Arial" w:cs="Arial"/>
          <w:sz w:val="22"/>
          <w:szCs w:val="22"/>
        </w:rPr>
        <w:t>different</w:t>
      </w:r>
      <w:r w:rsidRPr="00C867DC">
        <w:rPr>
          <w:rFonts w:ascii="Arial" w:hAnsi="Arial" w:cs="Arial"/>
          <w:sz w:val="22"/>
          <w:szCs w:val="22"/>
        </w:rPr>
        <w:t xml:space="preserve"> set of classification algorithms such </w:t>
      </w:r>
      <w:r w:rsidR="0027589B">
        <w:rPr>
          <w:rFonts w:ascii="Arial" w:hAnsi="Arial" w:cs="Arial"/>
          <w:sz w:val="22"/>
          <w:szCs w:val="22"/>
        </w:rPr>
        <w:t xml:space="preserve">as </w:t>
      </w:r>
      <w:r w:rsidRPr="00C867DC">
        <w:rPr>
          <w:rFonts w:ascii="Arial" w:hAnsi="Arial" w:cs="Arial"/>
          <w:sz w:val="22"/>
          <w:szCs w:val="22"/>
        </w:rPr>
        <w:t>random forest, top scor</w:t>
      </w:r>
      <w:r w:rsidR="000131DF" w:rsidRPr="00C867DC">
        <w:rPr>
          <w:rFonts w:ascii="Arial" w:hAnsi="Arial" w:cs="Arial"/>
          <w:sz w:val="22"/>
          <w:szCs w:val="22"/>
        </w:rPr>
        <w:t xml:space="preserve">ing </w:t>
      </w:r>
      <w:r w:rsidRPr="00C867DC">
        <w:rPr>
          <w:rFonts w:ascii="Arial" w:hAnsi="Arial" w:cs="Arial"/>
          <w:sz w:val="22"/>
          <w:szCs w:val="22"/>
        </w:rPr>
        <w:t>p</w:t>
      </w:r>
      <w:r w:rsidR="000131DF" w:rsidRPr="00C867DC">
        <w:rPr>
          <w:rFonts w:ascii="Arial" w:hAnsi="Arial" w:cs="Arial"/>
          <w:sz w:val="22"/>
          <w:szCs w:val="22"/>
        </w:rPr>
        <w:t>airs and others</w:t>
      </w:r>
      <w:r w:rsidRPr="00C867DC">
        <w:rPr>
          <w:rFonts w:ascii="Arial" w:hAnsi="Arial" w:cs="Arial"/>
          <w:sz w:val="22"/>
          <w:szCs w:val="22"/>
        </w:rPr>
        <w:t xml:space="preserve">; 2) </w:t>
      </w:r>
      <w:del w:id="526" w:author="Microsoft Office User" w:date="2018-02-12T16:17:00Z">
        <w:r w:rsidRPr="00C867DC" w:rsidDel="00F824D1">
          <w:rPr>
            <w:rFonts w:ascii="Arial" w:hAnsi="Arial" w:cs="Arial"/>
            <w:sz w:val="22"/>
            <w:szCs w:val="22"/>
          </w:rPr>
          <w:delText xml:space="preserve">we </w:delText>
        </w:r>
        <w:r w:rsidR="0027589B" w:rsidDel="00F824D1">
          <w:rPr>
            <w:rFonts w:ascii="Arial" w:hAnsi="Arial" w:cs="Arial"/>
            <w:sz w:val="22"/>
            <w:szCs w:val="22"/>
          </w:rPr>
          <w:delText xml:space="preserve">will </w:delText>
        </w:r>
      </w:del>
      <w:r w:rsidR="0027589B">
        <w:rPr>
          <w:rFonts w:ascii="Arial" w:hAnsi="Arial" w:cs="Arial"/>
          <w:sz w:val="22"/>
          <w:szCs w:val="22"/>
        </w:rPr>
        <w:t xml:space="preserve">increase </w:t>
      </w:r>
      <w:ins w:id="527" w:author="Microsoft Office User" w:date="2018-02-12T16:17:00Z">
        <w:r w:rsidR="00F824D1">
          <w:rPr>
            <w:rFonts w:ascii="Arial" w:hAnsi="Arial" w:cs="Arial"/>
            <w:sz w:val="22"/>
            <w:szCs w:val="22"/>
          </w:rPr>
          <w:t xml:space="preserve">the </w:t>
        </w:r>
      </w:ins>
      <w:r w:rsidR="0027589B">
        <w:rPr>
          <w:rFonts w:ascii="Arial" w:hAnsi="Arial" w:cs="Arial"/>
          <w:sz w:val="22"/>
          <w:szCs w:val="22"/>
        </w:rPr>
        <w:t xml:space="preserve">training set by using all samples in dataset and will use newly collected prospective samples as </w:t>
      </w:r>
      <w:ins w:id="528" w:author="Microsoft Office User" w:date="2018-02-12T16:17:00Z">
        <w:r w:rsidR="00F824D1">
          <w:rPr>
            <w:rFonts w:ascii="Arial" w:hAnsi="Arial" w:cs="Arial"/>
            <w:sz w:val="22"/>
            <w:szCs w:val="22"/>
          </w:rPr>
          <w:t xml:space="preserve">a </w:t>
        </w:r>
      </w:ins>
      <w:r w:rsidR="0027589B">
        <w:rPr>
          <w:rFonts w:ascii="Arial" w:hAnsi="Arial" w:cs="Arial"/>
          <w:sz w:val="22"/>
          <w:szCs w:val="22"/>
        </w:rPr>
        <w:t>test set.</w:t>
      </w:r>
    </w:p>
    <w:p w14:paraId="49F451AE" w14:textId="6AB01413" w:rsidR="00FC7524" w:rsidRPr="00EE39A1" w:rsidRDefault="00FC7524">
      <w:pPr>
        <w:spacing w:after="120"/>
        <w:jc w:val="both"/>
        <w:rPr>
          <w:ins w:id="529" w:author="Microsoft Office User" w:date="2018-02-12T16:04:00Z"/>
          <w:rFonts w:ascii="Arial" w:hAnsi="Arial" w:cs="Arial"/>
          <w:sz w:val="22"/>
          <w:szCs w:val="22"/>
        </w:rPr>
        <w:pPrChange w:id="530" w:author="Microsoft Office User" w:date="2018-02-12T16:05:00Z">
          <w:pPr>
            <w:jc w:val="both"/>
          </w:pPr>
        </w:pPrChange>
      </w:pPr>
      <w:ins w:id="531" w:author="Microsoft Office User" w:date="2018-02-12T16:04:00Z">
        <w:r>
          <w:rPr>
            <w:rFonts w:ascii="Arial" w:hAnsi="Arial" w:cs="Arial"/>
            <w:sz w:val="22"/>
            <w:szCs w:val="22"/>
          </w:rPr>
          <w:t xml:space="preserve">The results of this project will establish the basis for </w:t>
        </w:r>
        <w:r w:rsidRPr="00A86F84">
          <w:rPr>
            <w:rFonts w:ascii="Arial" w:hAnsi="Arial" w:cs="Arial"/>
            <w:b/>
            <w:i/>
            <w:sz w:val="22"/>
            <w:szCs w:val="22"/>
          </w:rPr>
          <w:t>our future</w:t>
        </w:r>
        <w:r>
          <w:rPr>
            <w:rFonts w:ascii="Arial" w:hAnsi="Arial" w:cs="Arial"/>
            <w:b/>
            <w:i/>
            <w:sz w:val="22"/>
            <w:szCs w:val="22"/>
          </w:rPr>
          <w:t xml:space="preserve"> multi-PI </w:t>
        </w:r>
        <w:r w:rsidRPr="00A86F84">
          <w:rPr>
            <w:rFonts w:ascii="Arial" w:hAnsi="Arial" w:cs="Arial"/>
            <w:sz w:val="22"/>
            <w:szCs w:val="22"/>
          </w:rPr>
          <w:t xml:space="preserve">R01 proposal </w:t>
        </w:r>
        <w:r>
          <w:rPr>
            <w:rFonts w:ascii="Arial" w:hAnsi="Arial" w:cs="Arial"/>
            <w:sz w:val="22"/>
            <w:szCs w:val="22"/>
          </w:rPr>
          <w:t xml:space="preserve">containing:  a) </w:t>
        </w:r>
        <w:r w:rsidRPr="00A86F84">
          <w:rPr>
            <w:rFonts w:ascii="Arial" w:hAnsi="Arial" w:cs="Arial"/>
            <w:i/>
            <w:sz w:val="22"/>
            <w:szCs w:val="22"/>
            <w:u w:val="single"/>
          </w:rPr>
          <w:t>prospective multi-centric clinical trial</w:t>
        </w:r>
        <w:r>
          <w:rPr>
            <w:rFonts w:ascii="Arial" w:hAnsi="Arial" w:cs="Arial"/>
            <w:sz w:val="22"/>
            <w:szCs w:val="22"/>
          </w:rPr>
          <w:t xml:space="preserve"> that will use developed classifiers to guide preventive therapies of pouchitis; and b) testing identified candidate pathobionts and M</w:t>
        </w:r>
      </w:ins>
      <w:ins w:id="532" w:author="Microsoft Office User" w:date="2018-02-12T16:17:00Z">
        <w:r w:rsidR="00F824D1">
          <w:rPr>
            <w:rFonts w:ascii="Arial" w:hAnsi="Arial" w:cs="Arial"/>
            <w:sz w:val="22"/>
            <w:szCs w:val="22"/>
          </w:rPr>
          <w:t>f</w:t>
        </w:r>
      </w:ins>
      <w:ins w:id="533" w:author="Microsoft Office User" w:date="2018-02-12T16:04:00Z">
        <w:r>
          <w:rPr>
            <w:rFonts w:ascii="Arial" w:hAnsi="Arial" w:cs="Arial"/>
            <w:sz w:val="22"/>
            <w:szCs w:val="22"/>
          </w:rPr>
          <w:t xml:space="preserve"> subsets in experimental models aiming to develop new therapies.</w:t>
        </w:r>
      </w:ins>
    </w:p>
    <w:p w14:paraId="0A8B76E8" w14:textId="24F5F9E7" w:rsidR="00F65BAC" w:rsidRPr="00C867DC" w:rsidRDefault="009B68E9" w:rsidP="0087596A">
      <w:pPr>
        <w:jc w:val="both"/>
        <w:rPr>
          <w:rFonts w:ascii="Arial" w:hAnsi="Arial" w:cs="Arial"/>
          <w:sz w:val="22"/>
          <w:szCs w:val="22"/>
        </w:rPr>
      </w:pPr>
      <w:r w:rsidRPr="00C867DC">
        <w:rPr>
          <w:rFonts w:ascii="Arial" w:hAnsi="Arial" w:cs="Arial"/>
          <w:b/>
          <w:sz w:val="22"/>
          <w:szCs w:val="22"/>
        </w:rPr>
        <w:t>Timeline</w:t>
      </w:r>
    </w:p>
    <w:p w14:paraId="393EF49E" w14:textId="48139E4E" w:rsidR="00FC7524" w:rsidRDefault="00FC7524" w:rsidP="00A86F84">
      <w:pPr>
        <w:jc w:val="both"/>
        <w:rPr>
          <w:ins w:id="534" w:author="Microsoft Office User" w:date="2018-02-12T16:04:00Z"/>
          <w:rFonts w:ascii="Arial" w:hAnsi="Arial" w:cs="Arial"/>
          <w:sz w:val="22"/>
          <w:szCs w:val="22"/>
        </w:rPr>
      </w:pPr>
      <w:ins w:id="535" w:author="Microsoft Office User" w:date="2018-02-12T16:02:00Z">
        <w:r>
          <w:rPr>
            <w:rFonts w:ascii="Arial" w:hAnsi="Arial" w:cs="Arial"/>
            <w:sz w:val="22"/>
            <w:szCs w:val="22"/>
          </w:rPr>
          <w:t xml:space="preserve">The </w:t>
        </w:r>
      </w:ins>
      <w:ins w:id="536" w:author="Microsoft Office User" w:date="2018-02-12T16:04:00Z">
        <w:r>
          <w:rPr>
            <w:rFonts w:ascii="Arial" w:hAnsi="Arial" w:cs="Arial"/>
            <w:sz w:val="22"/>
            <w:szCs w:val="22"/>
          </w:rPr>
          <w:t>experiments</w:t>
        </w:r>
      </w:ins>
      <w:ins w:id="537" w:author="Microsoft Office User" w:date="2018-02-12T16:02:00Z">
        <w:r>
          <w:rPr>
            <w:rFonts w:ascii="Arial" w:hAnsi="Arial" w:cs="Arial"/>
            <w:sz w:val="22"/>
            <w:szCs w:val="22"/>
          </w:rPr>
          <w:t xml:space="preserve"> proposed </w:t>
        </w:r>
      </w:ins>
      <w:ins w:id="538" w:author="Microsoft Office User" w:date="2018-02-12T16:03:00Z">
        <w:r>
          <w:rPr>
            <w:rFonts w:ascii="Arial" w:hAnsi="Arial" w:cs="Arial"/>
            <w:sz w:val="22"/>
            <w:szCs w:val="22"/>
          </w:rPr>
          <w:t xml:space="preserve">in Aim 1 and 2 will be performed in parallel. Sample collection and analysis will be completed by </w:t>
        </w:r>
      </w:ins>
      <w:ins w:id="539" w:author="Microsoft Office User" w:date="2018-02-12T16:05:00Z">
        <w:r>
          <w:rPr>
            <w:rFonts w:ascii="Arial" w:hAnsi="Arial" w:cs="Arial"/>
            <w:sz w:val="22"/>
            <w:szCs w:val="22"/>
          </w:rPr>
          <w:t>18 months</w:t>
        </w:r>
      </w:ins>
      <w:ins w:id="540" w:author="Microsoft Office User" w:date="2018-02-12T16:03:00Z">
        <w:r>
          <w:rPr>
            <w:rFonts w:ascii="Arial" w:hAnsi="Arial" w:cs="Arial"/>
            <w:sz w:val="22"/>
            <w:szCs w:val="22"/>
          </w:rPr>
          <w:t>.</w:t>
        </w:r>
      </w:ins>
      <w:ins w:id="541" w:author="Microsoft Office User" w:date="2018-02-12T16:04:00Z">
        <w:r>
          <w:rPr>
            <w:rFonts w:ascii="Arial" w:hAnsi="Arial" w:cs="Arial"/>
            <w:sz w:val="22"/>
            <w:szCs w:val="22"/>
          </w:rPr>
          <w:t xml:space="preserve"> The last 6 months of this proposal will</w:t>
        </w:r>
      </w:ins>
      <w:ins w:id="542" w:author="Microsoft Office User" w:date="2018-02-12T16:05:00Z">
        <w:r>
          <w:rPr>
            <w:rFonts w:ascii="Arial" w:hAnsi="Arial" w:cs="Arial"/>
            <w:sz w:val="22"/>
            <w:szCs w:val="22"/>
          </w:rPr>
          <w:t xml:space="preserve"> </w:t>
        </w:r>
      </w:ins>
      <w:ins w:id="543" w:author="Microsoft Office User" w:date="2018-02-12T16:04:00Z">
        <w:r>
          <w:rPr>
            <w:rFonts w:ascii="Arial" w:hAnsi="Arial" w:cs="Arial"/>
            <w:sz w:val="22"/>
            <w:szCs w:val="22"/>
          </w:rPr>
          <w:t>be dedicated to computational analysis o</w:t>
        </w:r>
      </w:ins>
      <w:ins w:id="544" w:author="Microsoft Office User" w:date="2018-02-12T16:05:00Z">
        <w:r>
          <w:rPr>
            <w:rFonts w:ascii="Arial" w:hAnsi="Arial" w:cs="Arial"/>
            <w:sz w:val="22"/>
            <w:szCs w:val="22"/>
          </w:rPr>
          <w:t>f</w:t>
        </w:r>
      </w:ins>
      <w:ins w:id="545" w:author="Microsoft Office User" w:date="2018-02-12T16:04:00Z">
        <w:r>
          <w:rPr>
            <w:rFonts w:ascii="Arial" w:hAnsi="Arial" w:cs="Arial"/>
            <w:sz w:val="22"/>
            <w:szCs w:val="22"/>
          </w:rPr>
          <w:t xml:space="preserve"> the generated data sets.</w:t>
        </w:r>
      </w:ins>
    </w:p>
    <w:p w14:paraId="44A0AB4B" w14:textId="04FF1C7B" w:rsidR="00EE39A1" w:rsidRPr="00EE39A1" w:rsidDel="00FC7524" w:rsidRDefault="00EE39A1" w:rsidP="00A86F84">
      <w:pPr>
        <w:jc w:val="both"/>
        <w:rPr>
          <w:del w:id="546" w:author="Microsoft Office User" w:date="2018-02-12T16:04:00Z"/>
          <w:rFonts w:ascii="Arial" w:hAnsi="Arial" w:cs="Arial"/>
          <w:sz w:val="22"/>
          <w:szCs w:val="22"/>
        </w:rPr>
      </w:pPr>
      <w:del w:id="547" w:author="Microsoft Office User" w:date="2018-02-12T16:04:00Z">
        <w:r w:rsidDel="00FC7524">
          <w:rPr>
            <w:rFonts w:ascii="Arial" w:hAnsi="Arial" w:cs="Arial"/>
            <w:sz w:val="22"/>
            <w:szCs w:val="22"/>
          </w:rPr>
          <w:delText xml:space="preserve">The results of this project will establish the basis for </w:delText>
        </w:r>
        <w:r w:rsidRPr="00A86F84" w:rsidDel="00FC7524">
          <w:rPr>
            <w:rFonts w:ascii="Arial" w:hAnsi="Arial" w:cs="Arial"/>
            <w:b/>
            <w:i/>
            <w:sz w:val="22"/>
            <w:szCs w:val="22"/>
          </w:rPr>
          <w:delText>our future</w:delText>
        </w:r>
        <w:r w:rsidR="00A86F84" w:rsidDel="00FC7524">
          <w:rPr>
            <w:rFonts w:ascii="Arial" w:hAnsi="Arial" w:cs="Arial"/>
            <w:b/>
            <w:i/>
            <w:sz w:val="22"/>
            <w:szCs w:val="22"/>
          </w:rPr>
          <w:delText xml:space="preserve"> multi-PI </w:delText>
        </w:r>
        <w:r w:rsidR="00A86F84" w:rsidRPr="00A86F84" w:rsidDel="00FC7524">
          <w:rPr>
            <w:rFonts w:ascii="Arial" w:hAnsi="Arial" w:cs="Arial"/>
            <w:sz w:val="22"/>
            <w:szCs w:val="22"/>
          </w:rPr>
          <w:delText xml:space="preserve">R01 proposal </w:delText>
        </w:r>
      </w:del>
      <w:del w:id="548" w:author="Microsoft Office User" w:date="2018-02-12T16:02:00Z">
        <w:r w:rsidDel="00FC7524">
          <w:rPr>
            <w:rFonts w:ascii="Arial" w:hAnsi="Arial" w:cs="Arial"/>
            <w:sz w:val="22"/>
            <w:szCs w:val="22"/>
          </w:rPr>
          <w:delText xml:space="preserve"> </w:delText>
        </w:r>
      </w:del>
      <w:del w:id="549" w:author="Microsoft Office User" w:date="2018-02-12T16:04:00Z">
        <w:r w:rsidR="00A86F84" w:rsidDel="00FC7524">
          <w:rPr>
            <w:rFonts w:ascii="Arial" w:hAnsi="Arial" w:cs="Arial"/>
            <w:sz w:val="22"/>
            <w:szCs w:val="22"/>
          </w:rPr>
          <w:delText xml:space="preserve">containing:  a) </w:delText>
        </w:r>
        <w:r w:rsidRPr="00A86F84" w:rsidDel="00FC7524">
          <w:rPr>
            <w:rFonts w:ascii="Arial" w:hAnsi="Arial" w:cs="Arial"/>
            <w:i/>
            <w:sz w:val="22"/>
            <w:szCs w:val="22"/>
            <w:u w:val="single"/>
          </w:rPr>
          <w:delText>prospective multi-centric clinical trial</w:delText>
        </w:r>
        <w:r w:rsidDel="00FC7524">
          <w:rPr>
            <w:rFonts w:ascii="Arial" w:hAnsi="Arial" w:cs="Arial"/>
            <w:sz w:val="22"/>
            <w:szCs w:val="22"/>
          </w:rPr>
          <w:delText xml:space="preserve"> that will </w:delText>
        </w:r>
        <w:r w:rsidR="00A97103" w:rsidDel="00FC7524">
          <w:rPr>
            <w:rFonts w:ascii="Arial" w:hAnsi="Arial" w:cs="Arial"/>
            <w:sz w:val="22"/>
            <w:szCs w:val="22"/>
          </w:rPr>
          <w:delText>use</w:delText>
        </w:r>
      </w:del>
      <w:del w:id="550" w:author="Microsoft Office User" w:date="2018-02-12T16:02:00Z">
        <w:r w:rsidR="00A97103" w:rsidDel="00FC7524">
          <w:rPr>
            <w:rFonts w:ascii="Arial" w:hAnsi="Arial" w:cs="Arial"/>
            <w:sz w:val="22"/>
            <w:szCs w:val="22"/>
          </w:rPr>
          <w:delText>d</w:delText>
        </w:r>
      </w:del>
      <w:del w:id="551" w:author="Microsoft Office User" w:date="2018-02-12T16:04:00Z">
        <w:r w:rsidR="00A97103" w:rsidDel="00FC7524">
          <w:rPr>
            <w:rFonts w:ascii="Arial" w:hAnsi="Arial" w:cs="Arial"/>
            <w:sz w:val="22"/>
            <w:szCs w:val="22"/>
          </w:rPr>
          <w:delText xml:space="preserve"> developed classifiers to guide pre</w:delText>
        </w:r>
        <w:r w:rsidR="00A86F84" w:rsidDel="00FC7524">
          <w:rPr>
            <w:rFonts w:ascii="Arial" w:hAnsi="Arial" w:cs="Arial"/>
            <w:sz w:val="22"/>
            <w:szCs w:val="22"/>
          </w:rPr>
          <w:delText xml:space="preserve">ventive therapies of pouchitis; and b) testing </w:delText>
        </w:r>
        <w:r w:rsidR="00A97103" w:rsidDel="00FC7524">
          <w:rPr>
            <w:rFonts w:ascii="Arial" w:hAnsi="Arial" w:cs="Arial"/>
            <w:sz w:val="22"/>
            <w:szCs w:val="22"/>
          </w:rPr>
          <w:delText>identified candidate pathobionts and MF subsets in experimental models aiming to develop new therapies.</w:delText>
        </w:r>
      </w:del>
    </w:p>
    <w:p w14:paraId="4A034150" w14:textId="77777777" w:rsidR="00F65BAC" w:rsidRPr="00C867DC" w:rsidRDefault="00F65BAC" w:rsidP="0087596A">
      <w:pPr>
        <w:rPr>
          <w:rFonts w:ascii="Arial" w:hAnsi="Arial"/>
          <w:sz w:val="22"/>
          <w:szCs w:val="22"/>
        </w:rPr>
      </w:pPr>
    </w:p>
    <w:p w14:paraId="3F711F82" w14:textId="5108A5E3" w:rsidR="00C72270" w:rsidRPr="00C867DC" w:rsidRDefault="00C72270" w:rsidP="0087596A">
      <w:pPr>
        <w:rPr>
          <w:rFonts w:ascii="Arial" w:hAnsi="Arial"/>
          <w:sz w:val="22"/>
          <w:szCs w:val="22"/>
        </w:rPr>
      </w:pPr>
    </w:p>
    <w:p w14:paraId="7E974B6D" w14:textId="77777777" w:rsidR="00F65BAC" w:rsidRPr="00C867DC" w:rsidRDefault="00F65BAC" w:rsidP="0087596A">
      <w:pPr>
        <w:rPr>
          <w:rFonts w:ascii="Arial" w:hAnsi="Arial"/>
          <w:sz w:val="22"/>
          <w:szCs w:val="22"/>
        </w:rPr>
      </w:pPr>
      <w:r w:rsidRPr="00C867DC">
        <w:rPr>
          <w:rFonts w:ascii="Arial" w:hAnsi="Arial"/>
          <w:sz w:val="22"/>
          <w:szCs w:val="22"/>
        </w:rPr>
        <w:br w:type="page"/>
      </w:r>
    </w:p>
    <w:p w14:paraId="6DFCB749" w14:textId="77777777" w:rsidR="00153A3C" w:rsidRPr="00C867DC" w:rsidRDefault="00153A3C" w:rsidP="0087596A">
      <w:pPr>
        <w:jc w:val="both"/>
        <w:rPr>
          <w:rFonts w:ascii="Arial" w:hAnsi="Arial"/>
          <w:sz w:val="22"/>
          <w:szCs w:val="22"/>
        </w:rPr>
      </w:pPr>
      <w:r w:rsidRPr="00C867DC">
        <w:rPr>
          <w:rFonts w:ascii="Arial" w:hAnsi="Arial"/>
          <w:sz w:val="22"/>
          <w:szCs w:val="22"/>
        </w:rPr>
        <w:lastRenderedPageBreak/>
        <w:t>D. REFERENCES</w:t>
      </w:r>
    </w:p>
    <w:p w14:paraId="0B0458A8" w14:textId="77777777" w:rsidR="00B343AB" w:rsidRPr="00B343AB" w:rsidRDefault="00153A3C" w:rsidP="00B343AB">
      <w:pPr>
        <w:pStyle w:val="EndNoteBibliography"/>
        <w:spacing w:after="0"/>
        <w:ind w:left="720" w:hanging="720"/>
        <w:rPr>
          <w:noProof/>
        </w:rPr>
      </w:pPr>
      <w:r w:rsidRPr="00C867DC">
        <w:rPr>
          <w:rFonts w:ascii="Arial" w:eastAsiaTheme="minorEastAsia" w:hAnsi="Arial" w:cs="Arial"/>
        </w:rPr>
        <w:fldChar w:fldCharType="begin"/>
      </w:r>
      <w:r w:rsidRPr="00C867DC">
        <w:rPr>
          <w:rFonts w:ascii="Arial" w:eastAsiaTheme="minorEastAsia" w:hAnsi="Arial" w:cs="Arial"/>
        </w:rPr>
        <w:instrText xml:space="preserve"> ADDIN EN.REFLIST </w:instrText>
      </w:r>
      <w:r w:rsidRPr="00C867DC">
        <w:rPr>
          <w:rFonts w:ascii="Arial" w:eastAsiaTheme="minorEastAsia" w:hAnsi="Arial" w:cs="Arial"/>
        </w:rPr>
        <w:fldChar w:fldCharType="separate"/>
      </w:r>
      <w:r w:rsidR="00B343AB" w:rsidRPr="00B343AB">
        <w:rPr>
          <w:noProof/>
        </w:rPr>
        <w:t>1.</w:t>
      </w:r>
      <w:r w:rsidR="00B343AB" w:rsidRPr="00B343AB">
        <w:rPr>
          <w:noProof/>
        </w:rPr>
        <w:tab/>
        <w:t>N. A. Molodecky</w:t>
      </w:r>
      <w:r w:rsidR="00B343AB" w:rsidRPr="00B343AB">
        <w:rPr>
          <w:i/>
          <w:noProof/>
        </w:rPr>
        <w:t xml:space="preserve"> et al.</w:t>
      </w:r>
      <w:r w:rsidR="00B343AB" w:rsidRPr="00B343AB">
        <w:rPr>
          <w:noProof/>
        </w:rPr>
        <w:t xml:space="preserve">, Increasing incidence and prevalence of the inflammatory bowel diseases with time, based on systematic review. </w:t>
      </w:r>
      <w:r w:rsidR="00B343AB" w:rsidRPr="00B343AB">
        <w:rPr>
          <w:i/>
          <w:noProof/>
        </w:rPr>
        <w:t>Gastroenterology</w:t>
      </w:r>
      <w:r w:rsidR="00B343AB" w:rsidRPr="00B343AB">
        <w:rPr>
          <w:noProof/>
        </w:rPr>
        <w:t xml:space="preserve"> </w:t>
      </w:r>
      <w:r w:rsidR="00B343AB" w:rsidRPr="00B343AB">
        <w:rPr>
          <w:b/>
          <w:noProof/>
        </w:rPr>
        <w:t>142</w:t>
      </w:r>
      <w:r w:rsidR="00B343AB" w:rsidRPr="00B343AB">
        <w:rPr>
          <w:noProof/>
        </w:rPr>
        <w:t>, 46-54 e42; quiz e30 (2012).</w:t>
      </w:r>
    </w:p>
    <w:p w14:paraId="7B4043C2" w14:textId="77777777" w:rsidR="00B343AB" w:rsidRPr="00B343AB" w:rsidRDefault="00B343AB" w:rsidP="00B343AB">
      <w:pPr>
        <w:pStyle w:val="EndNoteBibliography"/>
        <w:spacing w:after="0"/>
        <w:ind w:left="720" w:hanging="720"/>
        <w:rPr>
          <w:noProof/>
        </w:rPr>
      </w:pPr>
      <w:r w:rsidRPr="00B343AB">
        <w:rPr>
          <w:noProof/>
        </w:rPr>
        <w:t>2.</w:t>
      </w:r>
      <w:r w:rsidRPr="00B343AB">
        <w:rPr>
          <w:noProof/>
        </w:rPr>
        <w:tab/>
        <w:t xml:space="preserve">J. F. Colombel, Decade in review-IBD: IBD-genes, bacteria and new therapeutic strategies. </w:t>
      </w:r>
      <w:r w:rsidRPr="00B343AB">
        <w:rPr>
          <w:i/>
          <w:noProof/>
        </w:rPr>
        <w:t>Nature reviews. Gastroenterology &amp; hepatology</w:t>
      </w:r>
      <w:r w:rsidRPr="00B343AB">
        <w:rPr>
          <w:noProof/>
        </w:rPr>
        <w:t xml:space="preserve"> </w:t>
      </w:r>
      <w:r w:rsidRPr="00B343AB">
        <w:rPr>
          <w:b/>
          <w:noProof/>
        </w:rPr>
        <w:t>11</w:t>
      </w:r>
      <w:r w:rsidRPr="00B343AB">
        <w:rPr>
          <w:noProof/>
        </w:rPr>
        <w:t>, 652-654 (2014).</w:t>
      </w:r>
    </w:p>
    <w:p w14:paraId="7F22D192" w14:textId="77777777" w:rsidR="00B343AB" w:rsidRPr="00B343AB" w:rsidRDefault="00B343AB" w:rsidP="00B343AB">
      <w:pPr>
        <w:pStyle w:val="EndNoteBibliography"/>
        <w:spacing w:after="0"/>
        <w:ind w:left="720" w:hanging="720"/>
        <w:rPr>
          <w:noProof/>
        </w:rPr>
      </w:pPr>
      <w:r w:rsidRPr="00B343AB">
        <w:rPr>
          <w:noProof/>
        </w:rPr>
        <w:t>3.</w:t>
      </w:r>
      <w:r w:rsidRPr="00B343AB">
        <w:rPr>
          <w:noProof/>
        </w:rPr>
        <w:tab/>
        <w:t>C. N. Bernstein</w:t>
      </w:r>
      <w:r w:rsidRPr="00B343AB">
        <w:rPr>
          <w:i/>
          <w:noProof/>
        </w:rPr>
        <w:t xml:space="preserve"> et al.</w:t>
      </w:r>
      <w:r w:rsidRPr="00B343AB">
        <w:rPr>
          <w:noProof/>
        </w:rPr>
        <w:t xml:space="preserve">, A review of mortality and surgery in ulcerative colitis: milestones of the seriousness of the disease. </w:t>
      </w:r>
      <w:r w:rsidRPr="00B343AB">
        <w:rPr>
          <w:i/>
          <w:noProof/>
        </w:rPr>
        <w:t>Inflammatory bowel diseases</w:t>
      </w:r>
      <w:r w:rsidRPr="00B343AB">
        <w:rPr>
          <w:noProof/>
        </w:rPr>
        <w:t xml:space="preserve"> </w:t>
      </w:r>
      <w:r w:rsidRPr="00B343AB">
        <w:rPr>
          <w:b/>
          <w:noProof/>
        </w:rPr>
        <w:t>19</w:t>
      </w:r>
      <w:r w:rsidRPr="00B343AB">
        <w:rPr>
          <w:noProof/>
        </w:rPr>
        <w:t>, 2001-2010 (2013).</w:t>
      </w:r>
    </w:p>
    <w:p w14:paraId="16BA35A7" w14:textId="77777777" w:rsidR="00B343AB" w:rsidRPr="00B343AB" w:rsidRDefault="00B343AB" w:rsidP="00B343AB">
      <w:pPr>
        <w:pStyle w:val="EndNoteBibliography"/>
        <w:spacing w:after="0"/>
        <w:ind w:left="720" w:hanging="720"/>
        <w:rPr>
          <w:noProof/>
        </w:rPr>
      </w:pPr>
      <w:r w:rsidRPr="00B343AB">
        <w:rPr>
          <w:noProof/>
        </w:rPr>
        <w:t>4.</w:t>
      </w:r>
      <w:r w:rsidRPr="00B343AB">
        <w:rPr>
          <w:noProof/>
        </w:rPr>
        <w:tab/>
        <w:t xml:space="preserve">K. M. Hoda, J. F. Collins, K. L. Knigge, K. E. Deveney, Predictors of pouchitis after ileal pouch-anal anastomosis: a retrospective review. </w:t>
      </w:r>
      <w:r w:rsidRPr="00B343AB">
        <w:rPr>
          <w:i/>
          <w:noProof/>
        </w:rPr>
        <w:t>Dis Colon Rectum</w:t>
      </w:r>
      <w:r w:rsidRPr="00B343AB">
        <w:rPr>
          <w:noProof/>
        </w:rPr>
        <w:t xml:space="preserve"> </w:t>
      </w:r>
      <w:r w:rsidRPr="00B343AB">
        <w:rPr>
          <w:b/>
          <w:noProof/>
        </w:rPr>
        <w:t>51</w:t>
      </w:r>
      <w:r w:rsidRPr="00B343AB">
        <w:rPr>
          <w:noProof/>
        </w:rPr>
        <w:t>, 554-560 (2008).</w:t>
      </w:r>
    </w:p>
    <w:p w14:paraId="1D3EFFE1" w14:textId="77777777" w:rsidR="00B343AB" w:rsidRPr="00B343AB" w:rsidRDefault="00B343AB" w:rsidP="00B343AB">
      <w:pPr>
        <w:pStyle w:val="EndNoteBibliography"/>
        <w:spacing w:after="0"/>
        <w:ind w:left="720" w:hanging="720"/>
        <w:rPr>
          <w:noProof/>
        </w:rPr>
      </w:pPr>
      <w:r w:rsidRPr="00B343AB">
        <w:rPr>
          <w:noProof/>
        </w:rPr>
        <w:t>5.</w:t>
      </w:r>
      <w:r w:rsidRPr="00B343AB">
        <w:rPr>
          <w:noProof/>
        </w:rPr>
        <w:tab/>
        <w:t xml:space="preserve">R. D. Hurst, M. Molinari, T. P. Chung, M. Rubin, F. Michelassi, Prospective study of the incidence, timing and treatment of pouchitis in 104 consecutive patients after restorative proctocolectomy. </w:t>
      </w:r>
      <w:r w:rsidRPr="00B343AB">
        <w:rPr>
          <w:i/>
          <w:noProof/>
        </w:rPr>
        <w:t>Arch Surg</w:t>
      </w:r>
      <w:r w:rsidRPr="00B343AB">
        <w:rPr>
          <w:noProof/>
        </w:rPr>
        <w:t xml:space="preserve"> </w:t>
      </w:r>
      <w:r w:rsidRPr="00B343AB">
        <w:rPr>
          <w:b/>
          <w:noProof/>
        </w:rPr>
        <w:t>131</w:t>
      </w:r>
      <w:r w:rsidRPr="00B343AB">
        <w:rPr>
          <w:noProof/>
        </w:rPr>
        <w:t>, 497-500; discussion 501-492 (1996).</w:t>
      </w:r>
    </w:p>
    <w:p w14:paraId="5A06B2C0" w14:textId="77777777" w:rsidR="00B343AB" w:rsidRPr="00B343AB" w:rsidRDefault="00B343AB" w:rsidP="00B343AB">
      <w:pPr>
        <w:pStyle w:val="EndNoteBibliography"/>
        <w:spacing w:after="0"/>
        <w:ind w:left="720" w:hanging="720"/>
        <w:rPr>
          <w:noProof/>
        </w:rPr>
      </w:pPr>
      <w:r w:rsidRPr="00B343AB">
        <w:rPr>
          <w:noProof/>
        </w:rPr>
        <w:t>6.</w:t>
      </w:r>
      <w:r w:rsidRPr="00B343AB">
        <w:rPr>
          <w:noProof/>
        </w:rPr>
        <w:tab/>
        <w:t>D. Hahnloser</w:t>
      </w:r>
      <w:r w:rsidRPr="00B343AB">
        <w:rPr>
          <w:i/>
          <w:noProof/>
        </w:rPr>
        <w:t xml:space="preserve"> et al.</w:t>
      </w:r>
      <w:r w:rsidRPr="00B343AB">
        <w:rPr>
          <w:noProof/>
        </w:rPr>
        <w:t xml:space="preserve">, Results at up to 20 years after ileal pouch-anal anastomosis for chronic ulcerative colitis. </w:t>
      </w:r>
      <w:r w:rsidRPr="00B343AB">
        <w:rPr>
          <w:i/>
          <w:noProof/>
        </w:rPr>
        <w:t>Br J Surg</w:t>
      </w:r>
      <w:r w:rsidRPr="00B343AB">
        <w:rPr>
          <w:noProof/>
        </w:rPr>
        <w:t xml:space="preserve"> </w:t>
      </w:r>
      <w:r w:rsidRPr="00B343AB">
        <w:rPr>
          <w:b/>
          <w:noProof/>
        </w:rPr>
        <w:t>94</w:t>
      </w:r>
      <w:r w:rsidRPr="00B343AB">
        <w:rPr>
          <w:noProof/>
        </w:rPr>
        <w:t>, 333-340 (2007).</w:t>
      </w:r>
    </w:p>
    <w:p w14:paraId="2B47D2D7" w14:textId="77777777" w:rsidR="00B343AB" w:rsidRPr="00B343AB" w:rsidRDefault="00B343AB" w:rsidP="00B343AB">
      <w:pPr>
        <w:pStyle w:val="EndNoteBibliography"/>
        <w:spacing w:after="0"/>
        <w:ind w:left="720" w:hanging="720"/>
        <w:rPr>
          <w:noProof/>
        </w:rPr>
      </w:pPr>
      <w:r w:rsidRPr="00B343AB">
        <w:rPr>
          <w:noProof/>
        </w:rPr>
        <w:t>7.</w:t>
      </w:r>
      <w:r w:rsidRPr="00B343AB">
        <w:rPr>
          <w:noProof/>
        </w:rPr>
        <w:tab/>
        <w:t>A. N. Ananthakrishnan</w:t>
      </w:r>
      <w:r w:rsidRPr="00B343AB">
        <w:rPr>
          <w:i/>
          <w:noProof/>
        </w:rPr>
        <w:t xml:space="preserve"> et al.</w:t>
      </w:r>
      <w:r w:rsidRPr="00B343AB">
        <w:rPr>
          <w:noProof/>
        </w:rPr>
        <w:t xml:space="preserve">, </w:t>
      </w:r>
      <w:r w:rsidRPr="00B343AB">
        <w:rPr>
          <w:i/>
          <w:noProof/>
        </w:rPr>
        <w:t>Gut Microbiome Function Predicts Response to Anti-integrin Biologic Therapy in Inflammatory Bowel Diseases</w:t>
      </w:r>
      <w:r w:rsidRPr="00B343AB">
        <w:rPr>
          <w:noProof/>
        </w:rPr>
        <w:t>.  (2017), vol. 21, pp. 603-610.e603.</w:t>
      </w:r>
    </w:p>
    <w:p w14:paraId="55991D3B" w14:textId="77777777" w:rsidR="00B343AB" w:rsidRPr="00B343AB" w:rsidRDefault="00B343AB" w:rsidP="00B343AB">
      <w:pPr>
        <w:pStyle w:val="EndNoteBibliography"/>
        <w:spacing w:after="0"/>
        <w:ind w:left="720" w:hanging="720"/>
        <w:rPr>
          <w:noProof/>
        </w:rPr>
      </w:pPr>
      <w:r w:rsidRPr="00B343AB">
        <w:rPr>
          <w:noProof/>
        </w:rPr>
        <w:t>8.</w:t>
      </w:r>
      <w:r w:rsidRPr="00B343AB">
        <w:rPr>
          <w:noProof/>
        </w:rPr>
        <w:tab/>
        <w:t>A. Lügering</w:t>
      </w:r>
      <w:r w:rsidRPr="00B343AB">
        <w:rPr>
          <w:i/>
          <w:noProof/>
        </w:rPr>
        <w:t xml:space="preserve"> et al.</w:t>
      </w:r>
      <w:r w:rsidRPr="00B343AB">
        <w:rPr>
          <w:noProof/>
        </w:rPr>
        <w:t xml:space="preserve">, </w:t>
      </w:r>
      <w:r w:rsidRPr="00B343AB">
        <w:rPr>
          <w:i/>
          <w:noProof/>
        </w:rPr>
        <w:t>Infliximab induces apoptosis in monocytes from patients with chronic active Crohn’s disease by using a caspase-dependent pathway</w:t>
      </w:r>
      <w:r w:rsidRPr="00B343AB">
        <w:rPr>
          <w:noProof/>
        </w:rPr>
        <w:t>.  (2001), vol. 121, pp. 1145-1157.</w:t>
      </w:r>
    </w:p>
    <w:p w14:paraId="0E1D41CD" w14:textId="77777777" w:rsidR="00B343AB" w:rsidRPr="00B343AB" w:rsidRDefault="00B343AB" w:rsidP="00B343AB">
      <w:pPr>
        <w:pStyle w:val="EndNoteBibliography"/>
        <w:spacing w:after="0"/>
        <w:ind w:left="720" w:hanging="720"/>
        <w:rPr>
          <w:noProof/>
        </w:rPr>
      </w:pPr>
      <w:r w:rsidRPr="00B343AB">
        <w:rPr>
          <w:noProof/>
        </w:rPr>
        <w:t>9.</w:t>
      </w:r>
      <w:r w:rsidRPr="00B343AB">
        <w:rPr>
          <w:noProof/>
        </w:rPr>
        <w:tab/>
        <w:t>H. J. de Silva</w:t>
      </w:r>
      <w:r w:rsidRPr="00B343AB">
        <w:rPr>
          <w:i/>
          <w:noProof/>
        </w:rPr>
        <w:t xml:space="preserve"> et al.</w:t>
      </w:r>
      <w:r w:rsidRPr="00B343AB">
        <w:rPr>
          <w:noProof/>
        </w:rPr>
        <w:t xml:space="preserve">, Lymphocyte and macrophage subpopulations in pelvic ileal pouches. </w:t>
      </w:r>
      <w:r w:rsidRPr="00B343AB">
        <w:rPr>
          <w:i/>
          <w:noProof/>
        </w:rPr>
        <w:t>Gut</w:t>
      </w:r>
      <w:r w:rsidRPr="00B343AB">
        <w:rPr>
          <w:noProof/>
        </w:rPr>
        <w:t xml:space="preserve"> </w:t>
      </w:r>
      <w:r w:rsidRPr="00B343AB">
        <w:rPr>
          <w:b/>
          <w:noProof/>
        </w:rPr>
        <w:t>32</w:t>
      </w:r>
      <w:r w:rsidRPr="00B343AB">
        <w:rPr>
          <w:noProof/>
        </w:rPr>
        <w:t>, 1160-1165 (1991).</w:t>
      </w:r>
    </w:p>
    <w:p w14:paraId="1A46B303" w14:textId="77777777" w:rsidR="00B343AB" w:rsidRPr="00B343AB" w:rsidRDefault="00B343AB" w:rsidP="00B343AB">
      <w:pPr>
        <w:pStyle w:val="EndNoteBibliography"/>
        <w:spacing w:after="0"/>
        <w:ind w:left="720" w:hanging="720"/>
        <w:rPr>
          <w:noProof/>
        </w:rPr>
      </w:pPr>
      <w:r w:rsidRPr="00B343AB">
        <w:rPr>
          <w:noProof/>
        </w:rPr>
        <w:t>10.</w:t>
      </w:r>
      <w:r w:rsidRPr="00B343AB">
        <w:rPr>
          <w:noProof/>
        </w:rPr>
        <w:tab/>
        <w:t xml:space="preserve">S. T. Gren, O. Grip, </w:t>
      </w:r>
      <w:r w:rsidRPr="00B343AB">
        <w:rPr>
          <w:i/>
          <w:noProof/>
        </w:rPr>
        <w:t>Role of Monocytes and Intestinal Macrophages in Crohn’s Disease and Ulcerative Colitis</w:t>
      </w:r>
      <w:r w:rsidRPr="00B343AB">
        <w:rPr>
          <w:noProof/>
        </w:rPr>
        <w:t>.  (2016), vol. 22, pp. 1992-1998.</w:t>
      </w:r>
    </w:p>
    <w:p w14:paraId="2635976D" w14:textId="77777777" w:rsidR="00B343AB" w:rsidRPr="00B343AB" w:rsidRDefault="00B343AB" w:rsidP="00B343AB">
      <w:pPr>
        <w:pStyle w:val="EndNoteBibliography"/>
        <w:spacing w:after="0"/>
        <w:ind w:left="720" w:hanging="720"/>
        <w:rPr>
          <w:noProof/>
        </w:rPr>
      </w:pPr>
      <w:r w:rsidRPr="00B343AB">
        <w:rPr>
          <w:noProof/>
        </w:rPr>
        <w:t>11.</w:t>
      </w:r>
      <w:r w:rsidRPr="00B343AB">
        <w:rPr>
          <w:noProof/>
        </w:rPr>
        <w:tab/>
        <w:t xml:space="preserve">U. Navaneethan, B. Shen, </w:t>
      </w:r>
      <w:r w:rsidRPr="00B343AB">
        <w:rPr>
          <w:i/>
          <w:noProof/>
        </w:rPr>
        <w:t>Laboratory tests for patients with ileal pouch-anal anastomosis: clinical utility in predicting, diagnosing, and monitoring pouch disorders</w:t>
      </w:r>
      <w:r w:rsidRPr="00B343AB">
        <w:rPr>
          <w:noProof/>
        </w:rPr>
        <w:t>.  (2009), vol. 104, pp. 2606-2615.</w:t>
      </w:r>
    </w:p>
    <w:p w14:paraId="70936343" w14:textId="77777777" w:rsidR="00B343AB" w:rsidRPr="00B343AB" w:rsidRDefault="00B343AB" w:rsidP="00B343AB">
      <w:pPr>
        <w:pStyle w:val="EndNoteBibliography"/>
        <w:spacing w:after="0"/>
        <w:ind w:left="720" w:hanging="720"/>
        <w:rPr>
          <w:noProof/>
        </w:rPr>
      </w:pPr>
      <w:r w:rsidRPr="00B343AB">
        <w:rPr>
          <w:noProof/>
        </w:rPr>
        <w:t>12.</w:t>
      </w:r>
      <w:r w:rsidRPr="00B343AB">
        <w:rPr>
          <w:noProof/>
        </w:rPr>
        <w:tab/>
        <w:t>R. Häsler</w:t>
      </w:r>
      <w:r w:rsidRPr="00B343AB">
        <w:rPr>
          <w:i/>
          <w:noProof/>
        </w:rPr>
        <w:t xml:space="preserve"> et al.</w:t>
      </w:r>
      <w:r w:rsidRPr="00B343AB">
        <w:rPr>
          <w:noProof/>
        </w:rPr>
        <w:t xml:space="preserve">, </w:t>
      </w:r>
      <w:r w:rsidRPr="00B343AB">
        <w:rPr>
          <w:i/>
          <w:noProof/>
        </w:rPr>
        <w:t>Uncoupling of mucosal gene regulation, mRNA splicing and adherent microbiota signatures in inflammatory bowel disease</w:t>
      </w:r>
      <w:r w:rsidRPr="00B343AB">
        <w:rPr>
          <w:noProof/>
        </w:rPr>
        <w:t>.  (2017), vol. 66, pp. 2087-2097.</w:t>
      </w:r>
    </w:p>
    <w:p w14:paraId="17BF7513" w14:textId="77777777" w:rsidR="00B343AB" w:rsidRPr="00B343AB" w:rsidRDefault="00B343AB" w:rsidP="00B343AB">
      <w:pPr>
        <w:pStyle w:val="EndNoteBibliography"/>
        <w:spacing w:after="0"/>
        <w:ind w:left="720" w:hanging="720"/>
        <w:rPr>
          <w:noProof/>
        </w:rPr>
      </w:pPr>
      <w:r w:rsidRPr="00B343AB">
        <w:rPr>
          <w:noProof/>
        </w:rPr>
        <w:t>13.</w:t>
      </w:r>
      <w:r w:rsidRPr="00B343AB">
        <w:rPr>
          <w:noProof/>
        </w:rPr>
        <w:tab/>
        <w:t>M. S. Tang</w:t>
      </w:r>
      <w:r w:rsidRPr="00B343AB">
        <w:rPr>
          <w:i/>
          <w:noProof/>
        </w:rPr>
        <w:t xml:space="preserve"> et al.</w:t>
      </w:r>
      <w:r w:rsidRPr="00B343AB">
        <w:rPr>
          <w:noProof/>
        </w:rPr>
        <w:t xml:space="preserve">, </w:t>
      </w:r>
      <w:r w:rsidRPr="00B343AB">
        <w:rPr>
          <w:i/>
          <w:noProof/>
        </w:rPr>
        <w:t>Integrated Analysis of Biopsies from Inflammatory Bowel Disease Patients Identifies SAA1 as a Link Between Mucosal Microbes with TH17 and TH22 Cells</w:t>
      </w:r>
      <w:r w:rsidRPr="00B343AB">
        <w:rPr>
          <w:noProof/>
        </w:rPr>
        <w:t>.  (2017), vol. 23, pp. 1544-1554.</w:t>
      </w:r>
    </w:p>
    <w:p w14:paraId="085F925D" w14:textId="77777777" w:rsidR="00B343AB" w:rsidRPr="00B343AB" w:rsidRDefault="00B343AB" w:rsidP="00B343AB">
      <w:pPr>
        <w:pStyle w:val="EndNoteBibliography"/>
        <w:spacing w:after="0"/>
        <w:ind w:left="720" w:hanging="720"/>
        <w:rPr>
          <w:noProof/>
        </w:rPr>
      </w:pPr>
      <w:r w:rsidRPr="00B343AB">
        <w:rPr>
          <w:noProof/>
        </w:rPr>
        <w:t>14.</w:t>
      </w:r>
      <w:r w:rsidRPr="00B343AB">
        <w:rPr>
          <w:noProof/>
        </w:rPr>
        <w:tab/>
        <w:t>D. Kim</w:t>
      </w:r>
      <w:r w:rsidRPr="00B343AB">
        <w:rPr>
          <w:i/>
          <w:noProof/>
        </w:rPr>
        <w:t xml:space="preserve"> et al.</w:t>
      </w:r>
      <w:r w:rsidRPr="00B343AB">
        <w:rPr>
          <w:noProof/>
        </w:rPr>
        <w:t xml:space="preserve">, </w:t>
      </w:r>
      <w:r w:rsidRPr="00B343AB">
        <w:rPr>
          <w:i/>
          <w:noProof/>
        </w:rPr>
        <w:t>Knowledge boosting: a graph-based integration approach with multi-omics data and genomic knowledge for cancer clinical outcome prediction</w:t>
      </w:r>
      <w:r w:rsidRPr="00B343AB">
        <w:rPr>
          <w:noProof/>
        </w:rPr>
        <w:t>.  (2015), vol. 22, pp. 109-120.</w:t>
      </w:r>
    </w:p>
    <w:p w14:paraId="39D65A51" w14:textId="77777777" w:rsidR="00B343AB" w:rsidRPr="00B343AB" w:rsidRDefault="00B343AB" w:rsidP="00B343AB">
      <w:pPr>
        <w:pStyle w:val="EndNoteBibliography"/>
        <w:spacing w:after="0"/>
        <w:ind w:left="720" w:hanging="720"/>
        <w:rPr>
          <w:noProof/>
        </w:rPr>
      </w:pPr>
      <w:r w:rsidRPr="00B343AB">
        <w:rPr>
          <w:noProof/>
        </w:rPr>
        <w:t>15.</w:t>
      </w:r>
      <w:r w:rsidRPr="00B343AB">
        <w:rPr>
          <w:noProof/>
        </w:rPr>
        <w:tab/>
        <w:t xml:space="preserve">J. a. e. A. Seoane, I. N. M. Day, T. R. Gaunt, C. Campbell, </w:t>
      </w:r>
      <w:r w:rsidRPr="00B343AB">
        <w:rPr>
          <w:i/>
          <w:noProof/>
        </w:rPr>
        <w:t>A pathway-based data integration framework for prediction of disease progression</w:t>
      </w:r>
      <w:r w:rsidRPr="00B343AB">
        <w:rPr>
          <w:noProof/>
        </w:rPr>
        <w:t>.  (2014), vol. 30, pp. 838-845.</w:t>
      </w:r>
    </w:p>
    <w:p w14:paraId="322BBA7B" w14:textId="77777777" w:rsidR="00B343AB" w:rsidRPr="00B343AB" w:rsidRDefault="00B343AB" w:rsidP="00B343AB">
      <w:pPr>
        <w:pStyle w:val="EndNoteBibliography"/>
        <w:spacing w:after="0"/>
        <w:ind w:left="720" w:hanging="720"/>
        <w:rPr>
          <w:noProof/>
        </w:rPr>
      </w:pPr>
      <w:r w:rsidRPr="00B343AB">
        <w:rPr>
          <w:noProof/>
        </w:rPr>
        <w:t>16.</w:t>
      </w:r>
      <w:r w:rsidRPr="00B343AB">
        <w:rPr>
          <w:noProof/>
        </w:rPr>
        <w:tab/>
        <w:t xml:space="preserve">D. Kim, H. Shin, Y. S. Song, J. H. Kim, </w:t>
      </w:r>
      <w:r w:rsidRPr="00B343AB">
        <w:rPr>
          <w:i/>
          <w:noProof/>
        </w:rPr>
        <w:t>Synergistic effect of different levels of genomic data for cancer clinical outcome prediction</w:t>
      </w:r>
      <w:r w:rsidRPr="00B343AB">
        <w:rPr>
          <w:noProof/>
        </w:rPr>
        <w:t>.  (2012), vol. 45, pp. 1191-1198.</w:t>
      </w:r>
    </w:p>
    <w:p w14:paraId="0D0E95C5" w14:textId="77777777" w:rsidR="00B343AB" w:rsidRPr="00B343AB" w:rsidRDefault="00B343AB" w:rsidP="00B343AB">
      <w:pPr>
        <w:pStyle w:val="EndNoteBibliography"/>
        <w:spacing w:after="0"/>
        <w:ind w:left="720" w:hanging="720"/>
        <w:rPr>
          <w:noProof/>
        </w:rPr>
      </w:pPr>
      <w:r w:rsidRPr="00B343AB">
        <w:rPr>
          <w:noProof/>
        </w:rPr>
        <w:t>17.</w:t>
      </w:r>
      <w:r w:rsidRPr="00B343AB">
        <w:rPr>
          <w:noProof/>
        </w:rPr>
        <w:tab/>
        <w:t xml:space="preserve">S. Huang, K. Chaudhary, L. X. Garmire, </w:t>
      </w:r>
      <w:r w:rsidRPr="00B343AB">
        <w:rPr>
          <w:i/>
          <w:noProof/>
        </w:rPr>
        <w:t>More Is Better: Recent Progress in Multi-Omics Data Integration Methods</w:t>
      </w:r>
      <w:r w:rsidRPr="00B343AB">
        <w:rPr>
          <w:noProof/>
        </w:rPr>
        <w:t>.  (2017), vol. 8, pp. 84.</w:t>
      </w:r>
    </w:p>
    <w:p w14:paraId="3E70737A" w14:textId="77777777" w:rsidR="00B343AB" w:rsidRPr="00B343AB" w:rsidRDefault="00B343AB" w:rsidP="00B343AB">
      <w:pPr>
        <w:pStyle w:val="EndNoteBibliography"/>
        <w:spacing w:after="0"/>
        <w:ind w:left="720" w:hanging="720"/>
        <w:rPr>
          <w:noProof/>
        </w:rPr>
      </w:pPr>
      <w:r w:rsidRPr="00B343AB">
        <w:rPr>
          <w:noProof/>
        </w:rPr>
        <w:t>18.</w:t>
      </w:r>
      <w:r w:rsidRPr="00B343AB">
        <w:rPr>
          <w:noProof/>
        </w:rPr>
        <w:tab/>
        <w:t>V. Sisirak</w:t>
      </w:r>
      <w:r w:rsidRPr="00B343AB">
        <w:rPr>
          <w:i/>
          <w:noProof/>
        </w:rPr>
        <w:t xml:space="preserve"> et al.</w:t>
      </w:r>
      <w:r w:rsidRPr="00B343AB">
        <w:rPr>
          <w:noProof/>
        </w:rPr>
        <w:t xml:space="preserve">, </w:t>
      </w:r>
      <w:r w:rsidRPr="00B343AB">
        <w:rPr>
          <w:i/>
          <w:noProof/>
        </w:rPr>
        <w:t>Digestion of Chromatin in Apoptotic Cell Microparticles Prevents Autoimmunity</w:t>
      </w:r>
      <w:r w:rsidRPr="00B343AB">
        <w:rPr>
          <w:noProof/>
        </w:rPr>
        <w:t>.  (2016), vol. 166, pp. 88-101.</w:t>
      </w:r>
    </w:p>
    <w:p w14:paraId="6C0A224A" w14:textId="77777777" w:rsidR="00B343AB" w:rsidRPr="00B343AB" w:rsidRDefault="00B343AB" w:rsidP="00B343AB">
      <w:pPr>
        <w:pStyle w:val="EndNoteBibliography"/>
        <w:spacing w:after="0"/>
        <w:ind w:left="720" w:hanging="720"/>
        <w:rPr>
          <w:noProof/>
        </w:rPr>
      </w:pPr>
      <w:r w:rsidRPr="00B343AB">
        <w:rPr>
          <w:noProof/>
        </w:rPr>
        <w:t>19.</w:t>
      </w:r>
      <w:r w:rsidRPr="00B343AB">
        <w:rPr>
          <w:noProof/>
        </w:rPr>
        <w:tab/>
        <w:t>A. Mortha</w:t>
      </w:r>
      <w:r w:rsidRPr="00B343AB">
        <w:rPr>
          <w:i/>
          <w:noProof/>
        </w:rPr>
        <w:t xml:space="preserve"> et al.</w:t>
      </w:r>
      <w:r w:rsidRPr="00B343AB">
        <w:rPr>
          <w:noProof/>
        </w:rPr>
        <w:t xml:space="preserve">, </w:t>
      </w:r>
      <w:r w:rsidRPr="00B343AB">
        <w:rPr>
          <w:i/>
          <w:noProof/>
        </w:rPr>
        <w:t>Microbiota-dependent crosstalk between macrophages and ILC3 promotes intestinal homeostasis</w:t>
      </w:r>
      <w:r w:rsidRPr="00B343AB">
        <w:rPr>
          <w:noProof/>
        </w:rPr>
        <w:t>.  (2014), vol. 343, pp. 1249288.</w:t>
      </w:r>
    </w:p>
    <w:p w14:paraId="0D901CA3" w14:textId="77777777" w:rsidR="00B343AB" w:rsidRPr="00B343AB" w:rsidRDefault="00B343AB" w:rsidP="00B343AB">
      <w:pPr>
        <w:pStyle w:val="EndNoteBibliography"/>
        <w:spacing w:after="0"/>
        <w:ind w:left="720" w:hanging="720"/>
        <w:rPr>
          <w:noProof/>
        </w:rPr>
      </w:pPr>
      <w:r w:rsidRPr="00B343AB">
        <w:rPr>
          <w:noProof/>
        </w:rPr>
        <w:t>20.</w:t>
      </w:r>
      <w:r w:rsidRPr="00B343AB">
        <w:rPr>
          <w:noProof/>
        </w:rPr>
        <w:tab/>
        <w:t>N. Shulzhenko</w:t>
      </w:r>
      <w:r w:rsidRPr="00B343AB">
        <w:rPr>
          <w:i/>
          <w:noProof/>
        </w:rPr>
        <w:t xml:space="preserve"> et al.</w:t>
      </w:r>
      <w:r w:rsidRPr="00B343AB">
        <w:rPr>
          <w:noProof/>
        </w:rPr>
        <w:t xml:space="preserve">, </w:t>
      </w:r>
      <w:r w:rsidRPr="00B343AB">
        <w:rPr>
          <w:i/>
          <w:noProof/>
        </w:rPr>
        <w:t>Crosstalk between B lymphocytes, microbiota and the intestinal epithelium governs immunity versus metabolism in the gut</w:t>
      </w:r>
      <w:r w:rsidRPr="00B343AB">
        <w:rPr>
          <w:noProof/>
        </w:rPr>
        <w:t>.  (2011), vol. 17, pp. 1585-1593.</w:t>
      </w:r>
    </w:p>
    <w:p w14:paraId="4D8731F3" w14:textId="77777777" w:rsidR="00B343AB" w:rsidRPr="00B343AB" w:rsidRDefault="00B343AB" w:rsidP="00B343AB">
      <w:pPr>
        <w:pStyle w:val="EndNoteBibliography"/>
        <w:spacing w:after="0"/>
        <w:ind w:left="720" w:hanging="720"/>
        <w:rPr>
          <w:noProof/>
        </w:rPr>
      </w:pPr>
      <w:r w:rsidRPr="00B343AB">
        <w:rPr>
          <w:noProof/>
        </w:rPr>
        <w:t>21.</w:t>
      </w:r>
      <w:r w:rsidRPr="00B343AB">
        <w:rPr>
          <w:noProof/>
        </w:rPr>
        <w:tab/>
        <w:t>A. L. Johnson</w:t>
      </w:r>
      <w:r w:rsidRPr="00B343AB">
        <w:rPr>
          <w:i/>
          <w:noProof/>
        </w:rPr>
        <w:t xml:space="preserve"> et al.</w:t>
      </w:r>
      <w:r w:rsidRPr="00B343AB">
        <w:rPr>
          <w:noProof/>
        </w:rPr>
        <w:t xml:space="preserve">, </w:t>
      </w:r>
      <w:r w:rsidRPr="00B343AB">
        <w:rPr>
          <w:i/>
          <w:noProof/>
        </w:rPr>
        <w:t>Themis is a member of a new metazoan gene family and is required for the completion of thymocyte positive selection</w:t>
      </w:r>
      <w:r w:rsidRPr="00B343AB">
        <w:rPr>
          <w:noProof/>
        </w:rPr>
        <w:t>.  (2009), vol. 10, pp. 831-839.</w:t>
      </w:r>
    </w:p>
    <w:p w14:paraId="09F6F6D9" w14:textId="77777777" w:rsidR="00B343AB" w:rsidRPr="00B343AB" w:rsidRDefault="00B343AB" w:rsidP="00B343AB">
      <w:pPr>
        <w:pStyle w:val="EndNoteBibliography"/>
        <w:spacing w:after="0"/>
        <w:ind w:left="720" w:hanging="720"/>
        <w:rPr>
          <w:noProof/>
        </w:rPr>
      </w:pPr>
      <w:r w:rsidRPr="00B343AB">
        <w:rPr>
          <w:noProof/>
        </w:rPr>
        <w:t>22.</w:t>
      </w:r>
      <w:r w:rsidRPr="00B343AB">
        <w:rPr>
          <w:noProof/>
        </w:rPr>
        <w:tab/>
        <w:t>M. Bogunovic</w:t>
      </w:r>
      <w:r w:rsidRPr="00B343AB">
        <w:rPr>
          <w:i/>
          <w:noProof/>
        </w:rPr>
        <w:t xml:space="preserve"> et al.</w:t>
      </w:r>
      <w:r w:rsidRPr="00B343AB">
        <w:rPr>
          <w:noProof/>
        </w:rPr>
        <w:t xml:space="preserve">, </w:t>
      </w:r>
      <w:r w:rsidRPr="00B343AB">
        <w:rPr>
          <w:i/>
          <w:noProof/>
        </w:rPr>
        <w:t>Origin of the lamina propria dendritic cell network</w:t>
      </w:r>
      <w:r w:rsidRPr="00B343AB">
        <w:rPr>
          <w:noProof/>
        </w:rPr>
        <w:t>.  (2009), vol. 31, pp. 513-525.</w:t>
      </w:r>
    </w:p>
    <w:p w14:paraId="3D851961" w14:textId="77777777" w:rsidR="00B343AB" w:rsidRPr="00B343AB" w:rsidRDefault="00B343AB" w:rsidP="00B343AB">
      <w:pPr>
        <w:pStyle w:val="EndNoteBibliography"/>
        <w:spacing w:after="0"/>
        <w:ind w:left="720" w:hanging="720"/>
        <w:rPr>
          <w:noProof/>
        </w:rPr>
      </w:pPr>
      <w:r w:rsidRPr="00B343AB">
        <w:rPr>
          <w:noProof/>
        </w:rPr>
        <w:t>23.</w:t>
      </w:r>
      <w:r w:rsidRPr="00B343AB">
        <w:rPr>
          <w:noProof/>
        </w:rPr>
        <w:tab/>
        <w:t>R. L. Greer</w:t>
      </w:r>
      <w:r w:rsidRPr="00B343AB">
        <w:rPr>
          <w:i/>
          <w:noProof/>
        </w:rPr>
        <w:t xml:space="preserve"> et al.</w:t>
      </w:r>
      <w:r w:rsidRPr="00B343AB">
        <w:rPr>
          <w:noProof/>
        </w:rPr>
        <w:t xml:space="preserve">, Akkermansia muciniphila mediates negative effects of IFNgamma on glucose metabolism. </w:t>
      </w:r>
      <w:r w:rsidRPr="00B343AB">
        <w:rPr>
          <w:i/>
          <w:noProof/>
        </w:rPr>
        <w:t>Nat Commun</w:t>
      </w:r>
      <w:r w:rsidRPr="00B343AB">
        <w:rPr>
          <w:noProof/>
        </w:rPr>
        <w:t xml:space="preserve"> </w:t>
      </w:r>
      <w:r w:rsidRPr="00B343AB">
        <w:rPr>
          <w:b/>
          <w:noProof/>
        </w:rPr>
        <w:t>7</w:t>
      </w:r>
      <w:r w:rsidRPr="00B343AB">
        <w:rPr>
          <w:noProof/>
        </w:rPr>
        <w:t>, 13329 (2016).</w:t>
      </w:r>
    </w:p>
    <w:p w14:paraId="3AFE1C35" w14:textId="77777777" w:rsidR="00B343AB" w:rsidRPr="00B343AB" w:rsidRDefault="00B343AB" w:rsidP="00B343AB">
      <w:pPr>
        <w:pStyle w:val="EndNoteBibliography"/>
        <w:spacing w:after="0"/>
        <w:ind w:left="720" w:hanging="720"/>
        <w:rPr>
          <w:noProof/>
        </w:rPr>
      </w:pPr>
      <w:r w:rsidRPr="00B343AB">
        <w:rPr>
          <w:noProof/>
        </w:rPr>
        <w:t>24.</w:t>
      </w:r>
      <w:r w:rsidRPr="00B343AB">
        <w:rPr>
          <w:noProof/>
        </w:rPr>
        <w:tab/>
        <w:t xml:space="preserve">R. Sehgal, W. A. Koltun, </w:t>
      </w:r>
      <w:r w:rsidRPr="00B343AB">
        <w:rPr>
          <w:i/>
          <w:noProof/>
        </w:rPr>
        <w:t>Fibrin glue for the treatment of perineal fistulous Crohn’s disease</w:t>
      </w:r>
      <w:r w:rsidRPr="00B343AB">
        <w:rPr>
          <w:noProof/>
        </w:rPr>
        <w:t>.  (2010), vol. 138, pp. 2216-2219.</w:t>
      </w:r>
    </w:p>
    <w:p w14:paraId="6804090B" w14:textId="77777777" w:rsidR="00B343AB" w:rsidRPr="00B343AB" w:rsidRDefault="00B343AB" w:rsidP="00B343AB">
      <w:pPr>
        <w:pStyle w:val="EndNoteBibliography"/>
        <w:spacing w:after="0"/>
        <w:ind w:left="720" w:hanging="720"/>
        <w:rPr>
          <w:noProof/>
        </w:rPr>
      </w:pPr>
      <w:r w:rsidRPr="00B343AB">
        <w:rPr>
          <w:noProof/>
        </w:rPr>
        <w:t>25.</w:t>
      </w:r>
      <w:r w:rsidRPr="00B343AB">
        <w:rPr>
          <w:noProof/>
        </w:rPr>
        <w:tab/>
        <w:t>A. Morgun</w:t>
      </w:r>
      <w:r w:rsidRPr="00B343AB">
        <w:rPr>
          <w:i/>
          <w:noProof/>
        </w:rPr>
        <w:t xml:space="preserve"> et al.</w:t>
      </w:r>
      <w:r w:rsidRPr="00B343AB">
        <w:rPr>
          <w:noProof/>
        </w:rPr>
        <w:t xml:space="preserve">, </w:t>
      </w:r>
      <w:r w:rsidRPr="00B343AB">
        <w:rPr>
          <w:i/>
          <w:noProof/>
        </w:rPr>
        <w:t>Uncovering effects of antibiotics on the host and microbiota using transkingdom gene networks</w:t>
      </w:r>
      <w:r w:rsidRPr="00B343AB">
        <w:rPr>
          <w:noProof/>
        </w:rPr>
        <w:t>.  (2015), vol. 64, pp. 1732-1743.</w:t>
      </w:r>
    </w:p>
    <w:p w14:paraId="76F22B2E" w14:textId="77777777" w:rsidR="00B343AB" w:rsidRPr="00B343AB" w:rsidRDefault="00B343AB" w:rsidP="00B343AB">
      <w:pPr>
        <w:pStyle w:val="EndNoteBibliography"/>
        <w:spacing w:after="0"/>
        <w:ind w:left="720" w:hanging="720"/>
        <w:rPr>
          <w:noProof/>
        </w:rPr>
      </w:pPr>
      <w:r w:rsidRPr="00B343AB">
        <w:rPr>
          <w:noProof/>
        </w:rPr>
        <w:t>26.</w:t>
      </w:r>
      <w:r w:rsidRPr="00B343AB">
        <w:rPr>
          <w:noProof/>
        </w:rPr>
        <w:tab/>
        <w:t>A. Morgun</w:t>
      </w:r>
      <w:r w:rsidRPr="00B343AB">
        <w:rPr>
          <w:i/>
          <w:noProof/>
        </w:rPr>
        <w:t xml:space="preserve"> et al.</w:t>
      </w:r>
      <w:r w:rsidRPr="00B343AB">
        <w:rPr>
          <w:noProof/>
        </w:rPr>
        <w:t xml:space="preserve">, Uncovering effects of antibiotics on the host and microbiota using transkingdom gene networks. </w:t>
      </w:r>
      <w:r w:rsidRPr="00B343AB">
        <w:rPr>
          <w:i/>
          <w:noProof/>
        </w:rPr>
        <w:t>Gut</w:t>
      </w:r>
      <w:r w:rsidRPr="00B343AB">
        <w:rPr>
          <w:noProof/>
        </w:rPr>
        <w:t>,  (2015).</w:t>
      </w:r>
    </w:p>
    <w:p w14:paraId="3D94B37A" w14:textId="77777777" w:rsidR="00B343AB" w:rsidRPr="00B343AB" w:rsidRDefault="00B343AB" w:rsidP="00B343AB">
      <w:pPr>
        <w:pStyle w:val="EndNoteBibliography"/>
        <w:spacing w:after="0"/>
        <w:ind w:left="720" w:hanging="720"/>
        <w:rPr>
          <w:noProof/>
        </w:rPr>
      </w:pPr>
      <w:r w:rsidRPr="00B343AB">
        <w:rPr>
          <w:noProof/>
        </w:rPr>
        <w:t>27.</w:t>
      </w:r>
      <w:r w:rsidRPr="00B343AB">
        <w:rPr>
          <w:noProof/>
        </w:rPr>
        <w:tab/>
        <w:t xml:space="preserve">B. Langmead, S. L. Salzberg, Fast gapped-read alignment with Bowtie 2. </w:t>
      </w:r>
      <w:r w:rsidRPr="00B343AB">
        <w:rPr>
          <w:i/>
          <w:noProof/>
        </w:rPr>
        <w:t>Nat Methods</w:t>
      </w:r>
      <w:r w:rsidRPr="00B343AB">
        <w:rPr>
          <w:noProof/>
        </w:rPr>
        <w:t xml:space="preserve"> </w:t>
      </w:r>
      <w:r w:rsidRPr="00B343AB">
        <w:rPr>
          <w:b/>
          <w:noProof/>
        </w:rPr>
        <w:t>9</w:t>
      </w:r>
      <w:r w:rsidRPr="00B343AB">
        <w:rPr>
          <w:noProof/>
        </w:rPr>
        <w:t>, 357-359 (2012).</w:t>
      </w:r>
    </w:p>
    <w:p w14:paraId="426A262C" w14:textId="77777777" w:rsidR="00B343AB" w:rsidRPr="00B343AB" w:rsidRDefault="00B343AB" w:rsidP="00B343AB">
      <w:pPr>
        <w:pStyle w:val="EndNoteBibliography"/>
        <w:spacing w:after="0"/>
        <w:ind w:left="720" w:hanging="720"/>
        <w:rPr>
          <w:noProof/>
        </w:rPr>
      </w:pPr>
      <w:r w:rsidRPr="00B343AB">
        <w:rPr>
          <w:noProof/>
        </w:rPr>
        <w:lastRenderedPageBreak/>
        <w:t>28.</w:t>
      </w:r>
      <w:r w:rsidRPr="00B343AB">
        <w:rPr>
          <w:noProof/>
        </w:rPr>
        <w:tab/>
        <w:t xml:space="preserve">B. Buchfink, C. Xie, D. H. Huson, Fast and sensitive protein alignment using DIAMOND. </w:t>
      </w:r>
      <w:r w:rsidRPr="00B343AB">
        <w:rPr>
          <w:i/>
          <w:noProof/>
        </w:rPr>
        <w:t>Nat Methods</w:t>
      </w:r>
      <w:r w:rsidRPr="00B343AB">
        <w:rPr>
          <w:noProof/>
        </w:rPr>
        <w:t xml:space="preserve"> </w:t>
      </w:r>
      <w:r w:rsidRPr="00B343AB">
        <w:rPr>
          <w:b/>
          <w:noProof/>
        </w:rPr>
        <w:t>12</w:t>
      </w:r>
      <w:r w:rsidRPr="00B343AB">
        <w:rPr>
          <w:noProof/>
        </w:rPr>
        <w:t>, 59-60 (2015).</w:t>
      </w:r>
    </w:p>
    <w:p w14:paraId="3DB66C10" w14:textId="77777777" w:rsidR="00B343AB" w:rsidRPr="00B343AB" w:rsidRDefault="00B343AB" w:rsidP="00B343AB">
      <w:pPr>
        <w:pStyle w:val="EndNoteBibliography"/>
        <w:spacing w:after="0"/>
        <w:ind w:left="720" w:hanging="720"/>
        <w:rPr>
          <w:noProof/>
        </w:rPr>
      </w:pPr>
      <w:r w:rsidRPr="00B343AB">
        <w:rPr>
          <w:noProof/>
        </w:rPr>
        <w:t>29.</w:t>
      </w:r>
      <w:r w:rsidRPr="00B343AB">
        <w:rPr>
          <w:noProof/>
        </w:rPr>
        <w:tab/>
        <w:t>C. Moon</w:t>
      </w:r>
      <w:r w:rsidRPr="00B343AB">
        <w:rPr>
          <w:i/>
          <w:noProof/>
        </w:rPr>
        <w:t xml:space="preserve"> et al.</w:t>
      </w:r>
      <w:r w:rsidRPr="00B343AB">
        <w:rPr>
          <w:noProof/>
        </w:rPr>
        <w:t xml:space="preserve">, Vertically transmitted faecal IgA levels determine extra-chromosomal phenotypic variation. </w:t>
      </w:r>
      <w:r w:rsidRPr="00B343AB">
        <w:rPr>
          <w:i/>
          <w:noProof/>
        </w:rPr>
        <w:t>Nature</w:t>
      </w:r>
      <w:r w:rsidRPr="00B343AB">
        <w:rPr>
          <w:noProof/>
        </w:rPr>
        <w:t xml:space="preserve"> </w:t>
      </w:r>
      <w:r w:rsidRPr="00B343AB">
        <w:rPr>
          <w:b/>
          <w:noProof/>
        </w:rPr>
        <w:t>521</w:t>
      </w:r>
      <w:r w:rsidRPr="00B343AB">
        <w:rPr>
          <w:noProof/>
        </w:rPr>
        <w:t>, 90-93 (2015).</w:t>
      </w:r>
    </w:p>
    <w:p w14:paraId="6942A45D" w14:textId="77777777" w:rsidR="00B343AB" w:rsidRPr="00B343AB" w:rsidRDefault="00B343AB" w:rsidP="00B343AB">
      <w:pPr>
        <w:pStyle w:val="EndNoteBibliography"/>
        <w:spacing w:after="0"/>
        <w:ind w:left="720" w:hanging="720"/>
        <w:rPr>
          <w:noProof/>
        </w:rPr>
      </w:pPr>
      <w:r w:rsidRPr="00B343AB">
        <w:rPr>
          <w:noProof/>
        </w:rPr>
        <w:t>30.</w:t>
      </w:r>
      <w:r w:rsidRPr="00B343AB">
        <w:rPr>
          <w:noProof/>
        </w:rPr>
        <w:tab/>
        <w:t>X. Dong</w:t>
      </w:r>
      <w:r w:rsidRPr="00B343AB">
        <w:rPr>
          <w:i/>
          <w:noProof/>
        </w:rPr>
        <w:t xml:space="preserve"> et al.</w:t>
      </w:r>
      <w:r w:rsidRPr="00B343AB">
        <w:rPr>
          <w:noProof/>
        </w:rPr>
        <w:t xml:space="preserve">, Reverse enGENEering of Regulatory Networks from Big Data: A Roadmap for Biologists. </w:t>
      </w:r>
      <w:r w:rsidRPr="00B343AB">
        <w:rPr>
          <w:i/>
          <w:noProof/>
        </w:rPr>
        <w:t>Bioinform Biol Insights</w:t>
      </w:r>
      <w:r w:rsidRPr="00B343AB">
        <w:rPr>
          <w:noProof/>
        </w:rPr>
        <w:t xml:space="preserve"> </w:t>
      </w:r>
      <w:r w:rsidRPr="00B343AB">
        <w:rPr>
          <w:b/>
          <w:noProof/>
        </w:rPr>
        <w:t>9</w:t>
      </w:r>
      <w:r w:rsidRPr="00B343AB">
        <w:rPr>
          <w:noProof/>
        </w:rPr>
        <w:t>, 61-74 (2015).</w:t>
      </w:r>
    </w:p>
    <w:p w14:paraId="6468CC86" w14:textId="77777777" w:rsidR="00B343AB" w:rsidRPr="00B343AB" w:rsidRDefault="00B343AB" w:rsidP="00B343AB">
      <w:pPr>
        <w:pStyle w:val="EndNoteBibliography"/>
        <w:spacing w:after="0"/>
        <w:ind w:left="720" w:hanging="720"/>
        <w:rPr>
          <w:noProof/>
        </w:rPr>
      </w:pPr>
      <w:r w:rsidRPr="00B343AB">
        <w:rPr>
          <w:noProof/>
        </w:rPr>
        <w:t>31.</w:t>
      </w:r>
      <w:r w:rsidRPr="00B343AB">
        <w:rPr>
          <w:noProof/>
        </w:rPr>
        <w:tab/>
        <w:t>A. Morgun</w:t>
      </w:r>
      <w:r w:rsidRPr="00B343AB">
        <w:rPr>
          <w:i/>
          <w:noProof/>
        </w:rPr>
        <w:t xml:space="preserve"> et al.</w:t>
      </w:r>
      <w:r w:rsidRPr="00B343AB">
        <w:rPr>
          <w:noProof/>
        </w:rPr>
        <w:t xml:space="preserve">, </w:t>
      </w:r>
      <w:r w:rsidRPr="00B343AB">
        <w:rPr>
          <w:i/>
          <w:noProof/>
        </w:rPr>
        <w:t>Molecular profiling improves diagnoses of rejection and infection in transplanted organs</w:t>
      </w:r>
      <w:r w:rsidRPr="00B343AB">
        <w:rPr>
          <w:noProof/>
        </w:rPr>
        <w:t>.  (2006), vol. 98, pp. e74-83.</w:t>
      </w:r>
    </w:p>
    <w:p w14:paraId="43F30F1B" w14:textId="77777777" w:rsidR="00B343AB" w:rsidRPr="00B343AB" w:rsidRDefault="00B343AB" w:rsidP="00B343AB">
      <w:pPr>
        <w:pStyle w:val="EndNoteBibliography"/>
        <w:spacing w:after="0"/>
        <w:ind w:left="720" w:hanging="720"/>
        <w:rPr>
          <w:noProof/>
        </w:rPr>
      </w:pPr>
      <w:r w:rsidRPr="00B343AB">
        <w:rPr>
          <w:noProof/>
        </w:rPr>
        <w:t>32.</w:t>
      </w:r>
      <w:r w:rsidRPr="00B343AB">
        <w:rPr>
          <w:noProof/>
        </w:rPr>
        <w:tab/>
        <w:t xml:space="preserve">E. Bair, R. Tibshirani, </w:t>
      </w:r>
      <w:r w:rsidRPr="00B343AB">
        <w:rPr>
          <w:i/>
          <w:noProof/>
        </w:rPr>
        <w:t>Semi-supervised methods to predict patient survival from gene expression data</w:t>
      </w:r>
      <w:r w:rsidRPr="00B343AB">
        <w:rPr>
          <w:noProof/>
        </w:rPr>
        <w:t>.  (2004), vol. 2, pp. E108.</w:t>
      </w:r>
    </w:p>
    <w:p w14:paraId="6BDE3C27" w14:textId="77777777" w:rsidR="00B343AB" w:rsidRPr="00B343AB" w:rsidRDefault="00B343AB" w:rsidP="00B343AB">
      <w:pPr>
        <w:pStyle w:val="EndNoteBibliography"/>
        <w:spacing w:after="0"/>
        <w:ind w:left="720" w:hanging="720"/>
        <w:rPr>
          <w:noProof/>
        </w:rPr>
      </w:pPr>
      <w:r w:rsidRPr="00B343AB">
        <w:rPr>
          <w:noProof/>
        </w:rPr>
        <w:t>33.</w:t>
      </w:r>
      <w:r w:rsidRPr="00B343AB">
        <w:rPr>
          <w:noProof/>
        </w:rPr>
        <w:tab/>
        <w:t xml:space="preserve">H. C. van Houwelingen, T. Bruinsma, A. A. M. Hart, L. J. V. t. Veer, L. F. A. Wessels, </w:t>
      </w:r>
      <w:r w:rsidRPr="00B343AB">
        <w:rPr>
          <w:i/>
          <w:noProof/>
        </w:rPr>
        <w:t>Cross-validated Cox regression on microarray gene expression data</w:t>
      </w:r>
      <w:r w:rsidRPr="00B343AB">
        <w:rPr>
          <w:noProof/>
        </w:rPr>
        <w:t>.  (2006), vol. 25, pp. 3201-3216.</w:t>
      </w:r>
    </w:p>
    <w:p w14:paraId="0800FDDB" w14:textId="77777777" w:rsidR="00B343AB" w:rsidRPr="00B343AB" w:rsidRDefault="00B343AB" w:rsidP="00B343AB">
      <w:pPr>
        <w:pStyle w:val="EndNoteBibliography"/>
        <w:spacing w:after="0"/>
        <w:ind w:left="720" w:hanging="720"/>
        <w:rPr>
          <w:noProof/>
        </w:rPr>
      </w:pPr>
      <w:r w:rsidRPr="00B343AB">
        <w:rPr>
          <w:noProof/>
        </w:rPr>
        <w:t>34.</w:t>
      </w:r>
      <w:r w:rsidRPr="00B343AB">
        <w:rPr>
          <w:noProof/>
        </w:rPr>
        <w:tab/>
        <w:t>A. Daemen</w:t>
      </w:r>
      <w:r w:rsidRPr="00B343AB">
        <w:rPr>
          <w:i/>
          <w:noProof/>
        </w:rPr>
        <w:t xml:space="preserve"> et al.</w:t>
      </w:r>
      <w:r w:rsidRPr="00B343AB">
        <w:rPr>
          <w:noProof/>
        </w:rPr>
        <w:t xml:space="preserve">, </w:t>
      </w:r>
      <w:r w:rsidRPr="00B343AB">
        <w:rPr>
          <w:i/>
          <w:noProof/>
        </w:rPr>
        <w:t>A kernel-based integration of genome-wide data for clinical decision support</w:t>
      </w:r>
      <w:r w:rsidRPr="00B343AB">
        <w:rPr>
          <w:noProof/>
        </w:rPr>
        <w:t>.  (2009), vol. 1, pp. 39.</w:t>
      </w:r>
    </w:p>
    <w:p w14:paraId="0130349A" w14:textId="77777777" w:rsidR="00B343AB" w:rsidRPr="00B343AB" w:rsidRDefault="00B343AB" w:rsidP="00B343AB">
      <w:pPr>
        <w:pStyle w:val="EndNoteBibliography"/>
        <w:spacing w:after="0"/>
        <w:ind w:left="720" w:hanging="720"/>
        <w:rPr>
          <w:noProof/>
        </w:rPr>
      </w:pPr>
      <w:r w:rsidRPr="00B343AB">
        <w:rPr>
          <w:noProof/>
        </w:rPr>
        <w:t>35.</w:t>
      </w:r>
      <w:r w:rsidRPr="00B343AB">
        <w:rPr>
          <w:noProof/>
        </w:rPr>
        <w:tab/>
        <w:t xml:space="preserve">K. K. Dobbin, R. M. Simon, </w:t>
      </w:r>
      <w:r w:rsidRPr="00B343AB">
        <w:rPr>
          <w:i/>
          <w:noProof/>
        </w:rPr>
        <w:t>Sample size planning for developing classifiers using high-dimensional DNA microarray data</w:t>
      </w:r>
      <w:r w:rsidRPr="00B343AB">
        <w:rPr>
          <w:noProof/>
        </w:rPr>
        <w:t>.  (2007), vol. 8, pp. 101-117.</w:t>
      </w:r>
    </w:p>
    <w:p w14:paraId="47DAEE76" w14:textId="77777777" w:rsidR="00B343AB" w:rsidRPr="00B343AB" w:rsidRDefault="00B343AB" w:rsidP="00B343AB">
      <w:pPr>
        <w:pStyle w:val="EndNoteBibliography"/>
        <w:ind w:left="720" w:hanging="720"/>
        <w:rPr>
          <w:noProof/>
        </w:rPr>
      </w:pPr>
      <w:r w:rsidRPr="00B343AB">
        <w:rPr>
          <w:noProof/>
        </w:rPr>
        <w:t>36.</w:t>
      </w:r>
      <w:r w:rsidRPr="00B343AB">
        <w:rPr>
          <w:noProof/>
        </w:rPr>
        <w:tab/>
        <w:t xml:space="preserve">K. K. Dobbin, R. M. Simon, </w:t>
      </w:r>
      <w:r w:rsidRPr="00B343AB">
        <w:rPr>
          <w:i/>
          <w:noProof/>
        </w:rPr>
        <w:t>Optimally splitting cases for training and testing high dimensional classifiers</w:t>
      </w:r>
      <w:r w:rsidRPr="00B343AB">
        <w:rPr>
          <w:noProof/>
        </w:rPr>
        <w:t>.  (2011), vol. 4, pp. 31.</w:t>
      </w:r>
    </w:p>
    <w:p w14:paraId="170D18F5" w14:textId="19B4CAF6" w:rsidR="00153A3C" w:rsidRPr="00C867DC" w:rsidRDefault="00153A3C" w:rsidP="0087596A">
      <w:pPr>
        <w:jc w:val="both"/>
        <w:rPr>
          <w:rFonts w:ascii="Arial" w:eastAsiaTheme="minorEastAsia" w:hAnsi="Arial" w:cs="Arial"/>
          <w:sz w:val="22"/>
          <w:szCs w:val="22"/>
        </w:rPr>
      </w:pPr>
      <w:r w:rsidRPr="00C867DC">
        <w:rPr>
          <w:rFonts w:ascii="Arial" w:eastAsiaTheme="minorEastAsia" w:hAnsi="Arial" w:cs="Arial"/>
          <w:sz w:val="22"/>
          <w:szCs w:val="22"/>
        </w:rPr>
        <w:fldChar w:fldCharType="end"/>
      </w:r>
    </w:p>
    <w:p w14:paraId="1B8C64A0" w14:textId="5D72B182" w:rsidR="00C50E85" w:rsidRPr="00C867DC" w:rsidRDefault="00C50E85" w:rsidP="0087596A">
      <w:pPr>
        <w:jc w:val="both"/>
        <w:rPr>
          <w:rFonts w:ascii="Arial" w:eastAsiaTheme="minorEastAsia" w:hAnsi="Arial" w:cs="Arial"/>
          <w:sz w:val="22"/>
          <w:szCs w:val="22"/>
        </w:rPr>
      </w:pPr>
    </w:p>
    <w:sectPr w:rsidR="00C50E85" w:rsidRPr="00C867DC" w:rsidSect="00396B1A">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Microsoft Office User" w:date="2018-02-12T13:43:00Z" w:initials="MOU">
    <w:p w14:paraId="06F7F375" w14:textId="46DF1F07" w:rsidR="004F573A" w:rsidRDefault="004F573A">
      <w:pPr>
        <w:pStyle w:val="CommentText"/>
      </w:pPr>
      <w:r>
        <w:rPr>
          <w:rStyle w:val="CommentReference"/>
        </w:rPr>
        <w:annotationRef/>
      </w:r>
      <w:r>
        <w:t>You do not need to explain much here about the importance of Mfs in IBD, people know it very well. I saved space.</w:t>
      </w:r>
    </w:p>
  </w:comment>
  <w:comment w:id="184" w:author="morguna" w:date="2018-02-04T11:29:00Z" w:initials="m">
    <w:p w14:paraId="5208021C" w14:textId="77777777" w:rsidR="004F573A" w:rsidRDefault="004F573A" w:rsidP="006A6563">
      <w:pPr>
        <w:pStyle w:val="CommentText"/>
      </w:pPr>
      <w:r>
        <w:rPr>
          <w:rStyle w:val="CommentReference"/>
        </w:rPr>
        <w:annotationRef/>
      </w:r>
      <w:r>
        <w:t>Missing refs with microbiome 2017</w:t>
      </w:r>
    </w:p>
  </w:comment>
  <w:comment w:id="187" w:author="Microsoft Office User" w:date="2018-02-12T13:59:00Z" w:initials="MOU">
    <w:p w14:paraId="0BADEDC7" w14:textId="71DB4CEE" w:rsidR="004F573A" w:rsidRDefault="004F573A">
      <w:pPr>
        <w:pStyle w:val="CommentText"/>
      </w:pPr>
      <w:r>
        <w:rPr>
          <w:rStyle w:val="CommentReference"/>
        </w:rPr>
        <w:annotationRef/>
      </w:r>
      <w:r>
        <w:t xml:space="preserve">We need to list those studies because we are building on something that has been done, and we have to demonstrate that our study is different.  </w:t>
      </w:r>
    </w:p>
  </w:comment>
  <w:comment w:id="221" w:author="Microsoft Office User" w:date="2018-02-12T14:14:00Z" w:initials="MOU">
    <w:p w14:paraId="2646DE05" w14:textId="33641E4F" w:rsidR="004F573A" w:rsidRDefault="004F573A">
      <w:pPr>
        <w:pStyle w:val="CommentText"/>
      </w:pPr>
      <w:r>
        <w:rPr>
          <w:rStyle w:val="CommentReference"/>
        </w:rPr>
        <w:annotationRef/>
      </w:r>
      <w:r>
        <w:t xml:space="preserve">Would be nice to mention what those studies did. </w:t>
      </w:r>
    </w:p>
  </w:comment>
  <w:comment w:id="453" w:author="Microsoft Office User" w:date="2018-02-12T16:21:00Z" w:initials="MOU">
    <w:p w14:paraId="24F52CB4" w14:textId="0B858717" w:rsidR="00F10ACC" w:rsidRDefault="00F10ACC">
      <w:pPr>
        <w:pStyle w:val="CommentText"/>
      </w:pPr>
      <w:r>
        <w:rPr>
          <w:rStyle w:val="CommentReference"/>
        </w:rPr>
        <w:annotationRef/>
      </w:r>
      <w:r>
        <w:t xml:space="preserve">I removed titles to match subaim division in Aim 1. </w:t>
      </w:r>
    </w:p>
  </w:comment>
  <w:comment w:id="461" w:author="Microsoft Office User" w:date="2018-02-12T16:00:00Z" w:initials="MOU">
    <w:p w14:paraId="6E01273E" w14:textId="120D1C76" w:rsidR="00FC7524" w:rsidRDefault="00FC7524">
      <w:pPr>
        <w:pStyle w:val="CommentText"/>
      </w:pPr>
      <w:r>
        <w:rPr>
          <w:rStyle w:val="CommentReference"/>
        </w:rPr>
        <w:annotationRef/>
      </w:r>
      <w:r>
        <w:t>Why DNA?</w:t>
      </w:r>
    </w:p>
  </w:comment>
  <w:comment w:id="455" w:author="Microsoft Office User" w:date="2018-02-12T16:20:00Z" w:initials="MOU">
    <w:p w14:paraId="6630A544" w14:textId="7860644F" w:rsidR="00F10ACC" w:rsidRDefault="00F10ACC">
      <w:pPr>
        <w:pStyle w:val="CommentText"/>
      </w:pPr>
      <w:r>
        <w:rPr>
          <w:rStyle w:val="CommentReference"/>
        </w:rPr>
        <w:annotationRef/>
      </w:r>
      <w:r>
        <w:t xml:space="preserve">Seems like it is repeated in different words below. Can you compress it and integrate in the paragraphs below? Otherwise it sounds like repetition.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6F7F375" w15:done="0"/>
  <w15:commentEx w15:paraId="5208021C" w15:done="0"/>
  <w15:commentEx w15:paraId="0BADEDC7" w15:done="0"/>
  <w15:commentEx w15:paraId="2646DE05" w15:done="0"/>
  <w15:commentEx w15:paraId="24F52CB4" w15:done="0"/>
  <w15:commentEx w15:paraId="6E01273E" w15:done="0"/>
  <w15:commentEx w15:paraId="6630A54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F7F375" w16cid:durableId="1E2C1882"/>
  <w16cid:commentId w16cid:paraId="5208021C" w16cid:durableId="1E22DB31"/>
  <w16cid:commentId w16cid:paraId="0BADEDC7" w16cid:durableId="1E2C1C59"/>
  <w16cid:commentId w16cid:paraId="2646DE05" w16cid:durableId="1E2C1FC5"/>
  <w16cid:commentId w16cid:paraId="24F52CB4" w16cid:durableId="1E2C3D75"/>
  <w16cid:commentId w16cid:paraId="6E01273E" w16cid:durableId="1E2C38A9"/>
  <w16cid:commentId w16cid:paraId="6630A544" w16cid:durableId="1E2C3D4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62A4EF" w14:textId="77777777" w:rsidR="007F1369" w:rsidRDefault="007F1369" w:rsidP="00276E03">
      <w:r>
        <w:separator/>
      </w:r>
    </w:p>
  </w:endnote>
  <w:endnote w:type="continuationSeparator" w:id="0">
    <w:p w14:paraId="4EC7DABE" w14:textId="77777777" w:rsidR="007F1369" w:rsidRDefault="007F1369" w:rsidP="00276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Lucida Grande">
    <w:altName w:val="Arial"/>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74B8E7" w14:textId="77777777" w:rsidR="007F1369" w:rsidRDefault="007F1369" w:rsidP="00276E03">
      <w:r>
        <w:separator/>
      </w:r>
    </w:p>
  </w:footnote>
  <w:footnote w:type="continuationSeparator" w:id="0">
    <w:p w14:paraId="5C24106C" w14:textId="77777777" w:rsidR="007F1369" w:rsidRDefault="007F1369" w:rsidP="00276E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A2E66D4"/>
    <w:multiLevelType w:val="hybridMultilevel"/>
    <w:tmpl w:val="AFF61396"/>
    <w:lvl w:ilvl="0" w:tplc="9244D72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7852789"/>
    <w:multiLevelType w:val="hybridMultilevel"/>
    <w:tmpl w:val="99027238"/>
    <w:lvl w:ilvl="0" w:tplc="3CE0CF5C">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0AF48D1"/>
    <w:multiLevelType w:val="multilevel"/>
    <w:tmpl w:val="874E63B2"/>
    <w:lvl w:ilvl="0">
      <w:start w:val="1"/>
      <w:numFmt w:val="decimal"/>
      <w:lvlText w:val="%1."/>
      <w:lvlJc w:val="left"/>
      <w:pPr>
        <w:ind w:left="360" w:hanging="360"/>
      </w:pPr>
      <w:rPr>
        <w:rFonts w:cs="Times New Roman" w:hint="default"/>
        <w:b/>
        <w:i/>
      </w:rPr>
    </w:lvl>
    <w:lvl w:ilvl="1">
      <w:start w:val="1"/>
      <w:numFmt w:val="decimal"/>
      <w:lvlText w:val="%1.%2."/>
      <w:lvlJc w:val="left"/>
      <w:pPr>
        <w:ind w:left="720" w:hanging="720"/>
      </w:pPr>
      <w:rPr>
        <w:rFonts w:cs="Times New Roman" w:hint="default"/>
        <w:b/>
        <w:i/>
      </w:rPr>
    </w:lvl>
    <w:lvl w:ilvl="2">
      <w:start w:val="1"/>
      <w:numFmt w:val="decimal"/>
      <w:lvlText w:val="%1.%2.%3."/>
      <w:lvlJc w:val="left"/>
      <w:pPr>
        <w:ind w:left="720" w:hanging="720"/>
      </w:pPr>
      <w:rPr>
        <w:rFonts w:cs="Times New Roman" w:hint="default"/>
        <w:b/>
        <w:i/>
      </w:rPr>
    </w:lvl>
    <w:lvl w:ilvl="3">
      <w:start w:val="1"/>
      <w:numFmt w:val="decimal"/>
      <w:lvlText w:val="%1.%2.%3.%4."/>
      <w:lvlJc w:val="left"/>
      <w:pPr>
        <w:ind w:left="1080" w:hanging="1080"/>
      </w:pPr>
      <w:rPr>
        <w:rFonts w:cs="Times New Roman" w:hint="default"/>
        <w:b/>
        <w:i/>
      </w:rPr>
    </w:lvl>
    <w:lvl w:ilvl="4">
      <w:start w:val="1"/>
      <w:numFmt w:val="decimal"/>
      <w:lvlText w:val="%1.%2.%3.%4.%5."/>
      <w:lvlJc w:val="left"/>
      <w:pPr>
        <w:ind w:left="1080" w:hanging="1080"/>
      </w:pPr>
      <w:rPr>
        <w:rFonts w:cs="Times New Roman" w:hint="default"/>
        <w:b/>
        <w:i/>
      </w:rPr>
    </w:lvl>
    <w:lvl w:ilvl="5">
      <w:start w:val="1"/>
      <w:numFmt w:val="decimal"/>
      <w:lvlText w:val="%1.%2.%3.%4.%5.%6."/>
      <w:lvlJc w:val="left"/>
      <w:pPr>
        <w:ind w:left="1440" w:hanging="1440"/>
      </w:pPr>
      <w:rPr>
        <w:rFonts w:cs="Times New Roman" w:hint="default"/>
        <w:b/>
        <w:i/>
      </w:rPr>
    </w:lvl>
    <w:lvl w:ilvl="6">
      <w:start w:val="1"/>
      <w:numFmt w:val="decimal"/>
      <w:lvlText w:val="%1.%2.%3.%4.%5.%6.%7."/>
      <w:lvlJc w:val="left"/>
      <w:pPr>
        <w:ind w:left="1440" w:hanging="1440"/>
      </w:pPr>
      <w:rPr>
        <w:rFonts w:cs="Times New Roman" w:hint="default"/>
        <w:b/>
        <w:i/>
      </w:rPr>
    </w:lvl>
    <w:lvl w:ilvl="7">
      <w:start w:val="1"/>
      <w:numFmt w:val="decimal"/>
      <w:lvlText w:val="%1.%2.%3.%4.%5.%6.%7.%8."/>
      <w:lvlJc w:val="left"/>
      <w:pPr>
        <w:ind w:left="1800" w:hanging="1800"/>
      </w:pPr>
      <w:rPr>
        <w:rFonts w:cs="Times New Roman" w:hint="default"/>
        <w:b/>
        <w:i/>
      </w:rPr>
    </w:lvl>
    <w:lvl w:ilvl="8">
      <w:start w:val="1"/>
      <w:numFmt w:val="decimal"/>
      <w:lvlText w:val="%1.%2.%3.%4.%5.%6.%7.%8.%9."/>
      <w:lvlJc w:val="left"/>
      <w:pPr>
        <w:ind w:left="1800" w:hanging="1800"/>
      </w:pPr>
      <w:rPr>
        <w:rFonts w:cs="Times New Roman" w:hint="default"/>
        <w:b/>
        <w:i/>
      </w:rPr>
    </w:lvl>
  </w:abstractNum>
  <w:abstractNum w:abstractNumId="3" w15:restartNumberingAfterBreak="0">
    <w:nsid w:val="42B263A2"/>
    <w:multiLevelType w:val="multilevel"/>
    <w:tmpl w:val="1E88BEAE"/>
    <w:lvl w:ilvl="0">
      <w:start w:val="1"/>
      <w:numFmt w:val="decimal"/>
      <w:lvlText w:val="%1."/>
      <w:lvlJc w:val="left"/>
      <w:pPr>
        <w:ind w:left="852" w:hanging="852"/>
      </w:pPr>
      <w:rPr>
        <w:rFonts w:hint="default"/>
      </w:rPr>
    </w:lvl>
    <w:lvl w:ilvl="1">
      <w:start w:val="1"/>
      <w:numFmt w:val="decimal"/>
      <w:lvlText w:val="%1.%2."/>
      <w:lvlJc w:val="left"/>
      <w:pPr>
        <w:ind w:left="852" w:hanging="852"/>
      </w:pPr>
      <w:rPr>
        <w:rFonts w:hint="default"/>
      </w:rPr>
    </w:lvl>
    <w:lvl w:ilvl="2">
      <w:start w:val="1"/>
      <w:numFmt w:val="decimal"/>
      <w:lvlText w:val="%1.%2.%3."/>
      <w:lvlJc w:val="left"/>
      <w:pPr>
        <w:ind w:left="852" w:hanging="85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3C1EBB"/>
    <w:multiLevelType w:val="hybridMultilevel"/>
    <w:tmpl w:val="0D92DA8E"/>
    <w:lvl w:ilvl="0" w:tplc="3F82BFA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C84AFD"/>
    <w:multiLevelType w:val="multilevel"/>
    <w:tmpl w:val="278CA72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6E26136"/>
    <w:multiLevelType w:val="multilevel"/>
    <w:tmpl w:val="58981944"/>
    <w:lvl w:ilvl="0">
      <w:start w:val="1"/>
      <w:numFmt w:val="decimal"/>
      <w:lvlText w:val="%1."/>
      <w:lvlJc w:val="left"/>
      <w:pPr>
        <w:ind w:left="420" w:hanging="420"/>
      </w:pPr>
      <w:rPr>
        <w:rFonts w:cs="Times New Roman" w:hint="default"/>
        <w:b/>
        <w:i/>
      </w:rPr>
    </w:lvl>
    <w:lvl w:ilvl="1">
      <w:start w:val="1"/>
      <w:numFmt w:val="decimal"/>
      <w:lvlText w:val="%1.%2."/>
      <w:lvlJc w:val="left"/>
      <w:pPr>
        <w:ind w:left="720" w:hanging="720"/>
      </w:pPr>
      <w:rPr>
        <w:rFonts w:cs="Times New Roman" w:hint="default"/>
        <w:b/>
        <w:i/>
      </w:rPr>
    </w:lvl>
    <w:lvl w:ilvl="2">
      <w:start w:val="1"/>
      <w:numFmt w:val="decimal"/>
      <w:lvlText w:val="%1.%2.%3."/>
      <w:lvlJc w:val="left"/>
      <w:pPr>
        <w:ind w:left="720" w:hanging="720"/>
      </w:pPr>
      <w:rPr>
        <w:rFonts w:cs="Times New Roman" w:hint="default"/>
        <w:b/>
        <w:i/>
      </w:rPr>
    </w:lvl>
    <w:lvl w:ilvl="3">
      <w:start w:val="1"/>
      <w:numFmt w:val="decimal"/>
      <w:lvlText w:val="%1.%2.%3.%4."/>
      <w:lvlJc w:val="left"/>
      <w:pPr>
        <w:ind w:left="1080" w:hanging="1080"/>
      </w:pPr>
      <w:rPr>
        <w:rFonts w:cs="Times New Roman" w:hint="default"/>
        <w:b/>
        <w:i/>
      </w:rPr>
    </w:lvl>
    <w:lvl w:ilvl="4">
      <w:start w:val="1"/>
      <w:numFmt w:val="decimal"/>
      <w:lvlText w:val="%1.%2.%3.%4.%5."/>
      <w:lvlJc w:val="left"/>
      <w:pPr>
        <w:ind w:left="1080" w:hanging="1080"/>
      </w:pPr>
      <w:rPr>
        <w:rFonts w:cs="Times New Roman" w:hint="default"/>
        <w:b/>
        <w:i/>
      </w:rPr>
    </w:lvl>
    <w:lvl w:ilvl="5">
      <w:start w:val="1"/>
      <w:numFmt w:val="decimal"/>
      <w:lvlText w:val="%1.%2.%3.%4.%5.%6."/>
      <w:lvlJc w:val="left"/>
      <w:pPr>
        <w:ind w:left="1440" w:hanging="1440"/>
      </w:pPr>
      <w:rPr>
        <w:rFonts w:cs="Times New Roman" w:hint="default"/>
        <w:b/>
        <w:i/>
      </w:rPr>
    </w:lvl>
    <w:lvl w:ilvl="6">
      <w:start w:val="1"/>
      <w:numFmt w:val="decimal"/>
      <w:lvlText w:val="%1.%2.%3.%4.%5.%6.%7."/>
      <w:lvlJc w:val="left"/>
      <w:pPr>
        <w:ind w:left="1440" w:hanging="1440"/>
      </w:pPr>
      <w:rPr>
        <w:rFonts w:cs="Times New Roman" w:hint="default"/>
        <w:b/>
        <w:i/>
      </w:rPr>
    </w:lvl>
    <w:lvl w:ilvl="7">
      <w:start w:val="1"/>
      <w:numFmt w:val="decimal"/>
      <w:lvlText w:val="%1.%2.%3.%4.%5.%6.%7.%8."/>
      <w:lvlJc w:val="left"/>
      <w:pPr>
        <w:ind w:left="1800" w:hanging="1800"/>
      </w:pPr>
      <w:rPr>
        <w:rFonts w:cs="Times New Roman" w:hint="default"/>
        <w:b/>
        <w:i/>
      </w:rPr>
    </w:lvl>
    <w:lvl w:ilvl="8">
      <w:start w:val="1"/>
      <w:numFmt w:val="decimal"/>
      <w:lvlText w:val="%1.%2.%3.%4.%5.%6.%7.%8.%9."/>
      <w:lvlJc w:val="left"/>
      <w:pPr>
        <w:ind w:left="1800" w:hanging="1800"/>
      </w:pPr>
      <w:rPr>
        <w:rFonts w:cs="Times New Roman" w:hint="default"/>
        <w:b/>
        <w:i/>
      </w:rPr>
    </w:lvl>
  </w:abstractNum>
  <w:abstractNum w:abstractNumId="7" w15:restartNumberingAfterBreak="0">
    <w:nsid w:val="57FA5D0A"/>
    <w:multiLevelType w:val="hybridMultilevel"/>
    <w:tmpl w:val="2F40F1CA"/>
    <w:lvl w:ilvl="0" w:tplc="4A4EE4B2">
      <w:numFmt w:val="bullet"/>
      <w:lvlText w:val="-"/>
      <w:lvlJc w:val="left"/>
      <w:pPr>
        <w:ind w:left="720" w:hanging="360"/>
      </w:pPr>
      <w:rPr>
        <w:rFonts w:ascii="Arial" w:eastAsiaTheme="minorHAnsi" w:hAnsi="Arial" w:cs="Arial"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8AF752F"/>
    <w:multiLevelType w:val="multilevel"/>
    <w:tmpl w:val="BD8A119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5"/>
  </w:num>
  <w:num w:numId="3">
    <w:abstractNumId w:val="7"/>
  </w:num>
  <w:num w:numId="4">
    <w:abstractNumId w:val="8"/>
  </w:num>
  <w:num w:numId="5">
    <w:abstractNumId w:val="4"/>
  </w:num>
  <w:num w:numId="6">
    <w:abstractNumId w:val="0"/>
  </w:num>
  <w:num w:numId="7">
    <w:abstractNumId w:val="6"/>
  </w:num>
  <w:num w:numId="8">
    <w:abstractNumId w:val="2"/>
  </w:num>
  <w:num w:numId="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rson w15:author="Richard R">
    <w15:presenceInfo w15:providerId="None" w15:userId="Richard R"/>
  </w15:person>
  <w15:person w15:author="morguna">
    <w15:presenceInfo w15:providerId="None" w15:userId="morgu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09at99tk2z9vie5a5555r9i0st25xdaz59s&quot;&gt;Grant&lt;record-ids&gt;&lt;item&gt;77&lt;/item&gt;&lt;item&gt;78&lt;/item&gt;&lt;item&gt;79&lt;/item&gt;&lt;item&gt;81&lt;/item&gt;&lt;item&gt;82&lt;/item&gt;&lt;item&gt;84&lt;/item&gt;&lt;item&gt;87&lt;/item&gt;&lt;item&gt;89&lt;/item&gt;&lt;item&gt;90&lt;/item&gt;&lt;item&gt;91&lt;/item&gt;&lt;item&gt;93&lt;/item&gt;&lt;item&gt;97&lt;/item&gt;&lt;item&gt;98&lt;/item&gt;&lt;item&gt;99&lt;/item&gt;&lt;item&gt;100&lt;/item&gt;&lt;item&gt;102&lt;/item&gt;&lt;item&gt;103&lt;/item&gt;&lt;item&gt;104&lt;/item&gt;&lt;item&gt;106&lt;/item&gt;&lt;item&gt;108&lt;/item&gt;&lt;item&gt;109&lt;/item&gt;&lt;item&gt;110&lt;/item&gt;&lt;item&gt;111&lt;/item&gt;&lt;/record-ids&gt;&lt;/item&gt;&lt;/Libraries&gt;"/>
  </w:docVars>
  <w:rsids>
    <w:rsidRoot w:val="00C50E85"/>
    <w:rsid w:val="00000297"/>
    <w:rsid w:val="00005300"/>
    <w:rsid w:val="000063B5"/>
    <w:rsid w:val="000131DF"/>
    <w:rsid w:val="00015182"/>
    <w:rsid w:val="00016EA6"/>
    <w:rsid w:val="00021808"/>
    <w:rsid w:val="00021A63"/>
    <w:rsid w:val="00023EB7"/>
    <w:rsid w:val="00027CBC"/>
    <w:rsid w:val="00036E3C"/>
    <w:rsid w:val="000377C3"/>
    <w:rsid w:val="000500DC"/>
    <w:rsid w:val="000506CC"/>
    <w:rsid w:val="00051623"/>
    <w:rsid w:val="000518F2"/>
    <w:rsid w:val="00057691"/>
    <w:rsid w:val="000607B2"/>
    <w:rsid w:val="0006089D"/>
    <w:rsid w:val="00061B69"/>
    <w:rsid w:val="00066093"/>
    <w:rsid w:val="00066E38"/>
    <w:rsid w:val="00070C55"/>
    <w:rsid w:val="00071451"/>
    <w:rsid w:val="00071770"/>
    <w:rsid w:val="00072E44"/>
    <w:rsid w:val="000734BD"/>
    <w:rsid w:val="00081EA4"/>
    <w:rsid w:val="00082F5B"/>
    <w:rsid w:val="00083EE0"/>
    <w:rsid w:val="000848A9"/>
    <w:rsid w:val="0009111D"/>
    <w:rsid w:val="0009699C"/>
    <w:rsid w:val="000975A7"/>
    <w:rsid w:val="000A0A44"/>
    <w:rsid w:val="000A4267"/>
    <w:rsid w:val="000A52AA"/>
    <w:rsid w:val="000B3E1A"/>
    <w:rsid w:val="000C6666"/>
    <w:rsid w:val="000D2CFE"/>
    <w:rsid w:val="000D52D1"/>
    <w:rsid w:val="000D791F"/>
    <w:rsid w:val="000E4C55"/>
    <w:rsid w:val="000E6DF1"/>
    <w:rsid w:val="000F0508"/>
    <w:rsid w:val="000F1E8D"/>
    <w:rsid w:val="000F2084"/>
    <w:rsid w:val="000F29A9"/>
    <w:rsid w:val="000F2B31"/>
    <w:rsid w:val="000F5462"/>
    <w:rsid w:val="00105B74"/>
    <w:rsid w:val="0010605A"/>
    <w:rsid w:val="00111E87"/>
    <w:rsid w:val="00112A9F"/>
    <w:rsid w:val="00113C0C"/>
    <w:rsid w:val="00114E78"/>
    <w:rsid w:val="00122289"/>
    <w:rsid w:val="00123F2E"/>
    <w:rsid w:val="00136CA1"/>
    <w:rsid w:val="001373D5"/>
    <w:rsid w:val="00137EDA"/>
    <w:rsid w:val="0014307B"/>
    <w:rsid w:val="00145667"/>
    <w:rsid w:val="00146328"/>
    <w:rsid w:val="00153A3C"/>
    <w:rsid w:val="00153F09"/>
    <w:rsid w:val="00155332"/>
    <w:rsid w:val="00157C2C"/>
    <w:rsid w:val="0016003E"/>
    <w:rsid w:val="001665DD"/>
    <w:rsid w:val="001675E4"/>
    <w:rsid w:val="00170D48"/>
    <w:rsid w:val="00171190"/>
    <w:rsid w:val="001723E0"/>
    <w:rsid w:val="00173433"/>
    <w:rsid w:val="001755C4"/>
    <w:rsid w:val="001761DA"/>
    <w:rsid w:val="001818D9"/>
    <w:rsid w:val="00187147"/>
    <w:rsid w:val="0019149B"/>
    <w:rsid w:val="00191923"/>
    <w:rsid w:val="0019379D"/>
    <w:rsid w:val="001942E5"/>
    <w:rsid w:val="001A5CA6"/>
    <w:rsid w:val="001A690E"/>
    <w:rsid w:val="001B1978"/>
    <w:rsid w:val="001B2E59"/>
    <w:rsid w:val="001B3365"/>
    <w:rsid w:val="001C3490"/>
    <w:rsid w:val="001C727F"/>
    <w:rsid w:val="001C7A99"/>
    <w:rsid w:val="001D39FD"/>
    <w:rsid w:val="001E13CE"/>
    <w:rsid w:val="001E2E66"/>
    <w:rsid w:val="001E5AD6"/>
    <w:rsid w:val="001E6985"/>
    <w:rsid w:val="001E770B"/>
    <w:rsid w:val="001E7AC8"/>
    <w:rsid w:val="001F37D0"/>
    <w:rsid w:val="0020066A"/>
    <w:rsid w:val="00201710"/>
    <w:rsid w:val="002037C5"/>
    <w:rsid w:val="00210F2A"/>
    <w:rsid w:val="00211B2B"/>
    <w:rsid w:val="00211C7C"/>
    <w:rsid w:val="00212CC7"/>
    <w:rsid w:val="00213BDA"/>
    <w:rsid w:val="00214240"/>
    <w:rsid w:val="00214BF4"/>
    <w:rsid w:val="00220B94"/>
    <w:rsid w:val="00222BE9"/>
    <w:rsid w:val="00231505"/>
    <w:rsid w:val="00231D82"/>
    <w:rsid w:val="002400A3"/>
    <w:rsid w:val="00240407"/>
    <w:rsid w:val="002520FC"/>
    <w:rsid w:val="0025316E"/>
    <w:rsid w:val="002537A0"/>
    <w:rsid w:val="00256769"/>
    <w:rsid w:val="0026096E"/>
    <w:rsid w:val="00266EF9"/>
    <w:rsid w:val="00271B6A"/>
    <w:rsid w:val="00273557"/>
    <w:rsid w:val="0027589B"/>
    <w:rsid w:val="00276E03"/>
    <w:rsid w:val="002854C6"/>
    <w:rsid w:val="0029032F"/>
    <w:rsid w:val="002939F1"/>
    <w:rsid w:val="00294A1C"/>
    <w:rsid w:val="00297D86"/>
    <w:rsid w:val="002A559A"/>
    <w:rsid w:val="002A75AC"/>
    <w:rsid w:val="002B0DAE"/>
    <w:rsid w:val="002B15CB"/>
    <w:rsid w:val="002B29B5"/>
    <w:rsid w:val="002B3DA5"/>
    <w:rsid w:val="002B522D"/>
    <w:rsid w:val="002B5F25"/>
    <w:rsid w:val="002B6052"/>
    <w:rsid w:val="002B7D55"/>
    <w:rsid w:val="002C1D36"/>
    <w:rsid w:val="002C33DD"/>
    <w:rsid w:val="002D44F8"/>
    <w:rsid w:val="002D50AE"/>
    <w:rsid w:val="002D6045"/>
    <w:rsid w:val="002E0F2C"/>
    <w:rsid w:val="002E43FB"/>
    <w:rsid w:val="002E5560"/>
    <w:rsid w:val="002E6B89"/>
    <w:rsid w:val="002E7FAF"/>
    <w:rsid w:val="002F4E2B"/>
    <w:rsid w:val="002F524F"/>
    <w:rsid w:val="002F5C08"/>
    <w:rsid w:val="002F65F8"/>
    <w:rsid w:val="002F784F"/>
    <w:rsid w:val="002F7DA5"/>
    <w:rsid w:val="003057AB"/>
    <w:rsid w:val="00307048"/>
    <w:rsid w:val="00307FCD"/>
    <w:rsid w:val="00315293"/>
    <w:rsid w:val="00317C3D"/>
    <w:rsid w:val="0032265D"/>
    <w:rsid w:val="00322C9E"/>
    <w:rsid w:val="00324B26"/>
    <w:rsid w:val="003312E5"/>
    <w:rsid w:val="003334D7"/>
    <w:rsid w:val="00333A81"/>
    <w:rsid w:val="00335E1D"/>
    <w:rsid w:val="003402F6"/>
    <w:rsid w:val="00343A71"/>
    <w:rsid w:val="00347F81"/>
    <w:rsid w:val="00353968"/>
    <w:rsid w:val="00361ABE"/>
    <w:rsid w:val="00362120"/>
    <w:rsid w:val="003642FC"/>
    <w:rsid w:val="00370003"/>
    <w:rsid w:val="00380C32"/>
    <w:rsid w:val="00381965"/>
    <w:rsid w:val="00390F59"/>
    <w:rsid w:val="00391780"/>
    <w:rsid w:val="00392019"/>
    <w:rsid w:val="003920CA"/>
    <w:rsid w:val="00395E80"/>
    <w:rsid w:val="00396B1A"/>
    <w:rsid w:val="003A2438"/>
    <w:rsid w:val="003A51D1"/>
    <w:rsid w:val="003A7B60"/>
    <w:rsid w:val="003B0F66"/>
    <w:rsid w:val="003B2534"/>
    <w:rsid w:val="003B5A54"/>
    <w:rsid w:val="003B5CAC"/>
    <w:rsid w:val="003C0306"/>
    <w:rsid w:val="003C04E6"/>
    <w:rsid w:val="003C2286"/>
    <w:rsid w:val="003C2372"/>
    <w:rsid w:val="003C5D9F"/>
    <w:rsid w:val="003C7E89"/>
    <w:rsid w:val="003D237B"/>
    <w:rsid w:val="003D31CA"/>
    <w:rsid w:val="003D420B"/>
    <w:rsid w:val="003E50F5"/>
    <w:rsid w:val="003E5646"/>
    <w:rsid w:val="003F015F"/>
    <w:rsid w:val="003F1173"/>
    <w:rsid w:val="003F2F8C"/>
    <w:rsid w:val="0040123C"/>
    <w:rsid w:val="004028E2"/>
    <w:rsid w:val="00403255"/>
    <w:rsid w:val="00403C7E"/>
    <w:rsid w:val="00411446"/>
    <w:rsid w:val="00414FBF"/>
    <w:rsid w:val="004200DD"/>
    <w:rsid w:val="00422408"/>
    <w:rsid w:val="00423786"/>
    <w:rsid w:val="00425E37"/>
    <w:rsid w:val="004278CE"/>
    <w:rsid w:val="004309FD"/>
    <w:rsid w:val="00430BCF"/>
    <w:rsid w:val="00431BFC"/>
    <w:rsid w:val="00437D15"/>
    <w:rsid w:val="00451343"/>
    <w:rsid w:val="00453590"/>
    <w:rsid w:val="00454FCF"/>
    <w:rsid w:val="004677CE"/>
    <w:rsid w:val="0047049B"/>
    <w:rsid w:val="00473B49"/>
    <w:rsid w:val="00473D6D"/>
    <w:rsid w:val="00484522"/>
    <w:rsid w:val="004874D4"/>
    <w:rsid w:val="0049780D"/>
    <w:rsid w:val="004A0639"/>
    <w:rsid w:val="004A1042"/>
    <w:rsid w:val="004A3569"/>
    <w:rsid w:val="004A41AA"/>
    <w:rsid w:val="004A5DFF"/>
    <w:rsid w:val="004A6A41"/>
    <w:rsid w:val="004B76AB"/>
    <w:rsid w:val="004C122A"/>
    <w:rsid w:val="004C5C83"/>
    <w:rsid w:val="004D113D"/>
    <w:rsid w:val="004D38BA"/>
    <w:rsid w:val="004D3940"/>
    <w:rsid w:val="004D788C"/>
    <w:rsid w:val="004E0750"/>
    <w:rsid w:val="004E0796"/>
    <w:rsid w:val="004F276E"/>
    <w:rsid w:val="004F2E29"/>
    <w:rsid w:val="004F3479"/>
    <w:rsid w:val="004F5333"/>
    <w:rsid w:val="004F5467"/>
    <w:rsid w:val="004F573A"/>
    <w:rsid w:val="004F6C5F"/>
    <w:rsid w:val="004F6EF1"/>
    <w:rsid w:val="00501C8F"/>
    <w:rsid w:val="005025EC"/>
    <w:rsid w:val="00506B91"/>
    <w:rsid w:val="00506E45"/>
    <w:rsid w:val="00507605"/>
    <w:rsid w:val="005216D4"/>
    <w:rsid w:val="00521D2D"/>
    <w:rsid w:val="00526E35"/>
    <w:rsid w:val="00531ADB"/>
    <w:rsid w:val="005325C2"/>
    <w:rsid w:val="0054404B"/>
    <w:rsid w:val="00545E2B"/>
    <w:rsid w:val="005514D1"/>
    <w:rsid w:val="00553959"/>
    <w:rsid w:val="00557F4D"/>
    <w:rsid w:val="00560AC1"/>
    <w:rsid w:val="0057215B"/>
    <w:rsid w:val="00581BE9"/>
    <w:rsid w:val="0058330C"/>
    <w:rsid w:val="005833CB"/>
    <w:rsid w:val="00585520"/>
    <w:rsid w:val="00591EAE"/>
    <w:rsid w:val="005929CB"/>
    <w:rsid w:val="00593933"/>
    <w:rsid w:val="00597434"/>
    <w:rsid w:val="00597606"/>
    <w:rsid w:val="005978CD"/>
    <w:rsid w:val="005A17DD"/>
    <w:rsid w:val="005A5362"/>
    <w:rsid w:val="005A68AE"/>
    <w:rsid w:val="005A6E3B"/>
    <w:rsid w:val="005C1B13"/>
    <w:rsid w:val="005C33E6"/>
    <w:rsid w:val="005C63B2"/>
    <w:rsid w:val="005C7D98"/>
    <w:rsid w:val="005D21DC"/>
    <w:rsid w:val="005D4817"/>
    <w:rsid w:val="005D61A7"/>
    <w:rsid w:val="005D631C"/>
    <w:rsid w:val="005D6502"/>
    <w:rsid w:val="005E1843"/>
    <w:rsid w:val="005E4706"/>
    <w:rsid w:val="005E7BA9"/>
    <w:rsid w:val="005F08A6"/>
    <w:rsid w:val="005F39AE"/>
    <w:rsid w:val="005F6FF5"/>
    <w:rsid w:val="0060034C"/>
    <w:rsid w:val="00606A08"/>
    <w:rsid w:val="006128F4"/>
    <w:rsid w:val="00613877"/>
    <w:rsid w:val="006147A8"/>
    <w:rsid w:val="00616AE1"/>
    <w:rsid w:val="006179E1"/>
    <w:rsid w:val="00617B0C"/>
    <w:rsid w:val="00622884"/>
    <w:rsid w:val="00623CF5"/>
    <w:rsid w:val="0063485A"/>
    <w:rsid w:val="00635A23"/>
    <w:rsid w:val="0063643C"/>
    <w:rsid w:val="00636B29"/>
    <w:rsid w:val="00644ED5"/>
    <w:rsid w:val="00654280"/>
    <w:rsid w:val="00655B06"/>
    <w:rsid w:val="00657113"/>
    <w:rsid w:val="00660C70"/>
    <w:rsid w:val="00667F0B"/>
    <w:rsid w:val="00670E24"/>
    <w:rsid w:val="00671C70"/>
    <w:rsid w:val="00675391"/>
    <w:rsid w:val="006761D2"/>
    <w:rsid w:val="00676366"/>
    <w:rsid w:val="00676A2A"/>
    <w:rsid w:val="00683820"/>
    <w:rsid w:val="006922BE"/>
    <w:rsid w:val="00696E70"/>
    <w:rsid w:val="006971F1"/>
    <w:rsid w:val="0069785B"/>
    <w:rsid w:val="006A0933"/>
    <w:rsid w:val="006A27A5"/>
    <w:rsid w:val="006A42D4"/>
    <w:rsid w:val="006A6563"/>
    <w:rsid w:val="006A70A3"/>
    <w:rsid w:val="006A71F6"/>
    <w:rsid w:val="006A772A"/>
    <w:rsid w:val="006A7B0F"/>
    <w:rsid w:val="006B05E1"/>
    <w:rsid w:val="006B3E6B"/>
    <w:rsid w:val="006B5F4E"/>
    <w:rsid w:val="006C52EA"/>
    <w:rsid w:val="006E23D8"/>
    <w:rsid w:val="006E40C2"/>
    <w:rsid w:val="006E51B7"/>
    <w:rsid w:val="006E5B85"/>
    <w:rsid w:val="006E6C9E"/>
    <w:rsid w:val="006F2195"/>
    <w:rsid w:val="006F522F"/>
    <w:rsid w:val="007038CD"/>
    <w:rsid w:val="00710498"/>
    <w:rsid w:val="00711E2C"/>
    <w:rsid w:val="00712635"/>
    <w:rsid w:val="00714C9C"/>
    <w:rsid w:val="00716541"/>
    <w:rsid w:val="007207BF"/>
    <w:rsid w:val="007223C3"/>
    <w:rsid w:val="007224E4"/>
    <w:rsid w:val="00725304"/>
    <w:rsid w:val="00726A4C"/>
    <w:rsid w:val="00732510"/>
    <w:rsid w:val="00742A74"/>
    <w:rsid w:val="00744AFE"/>
    <w:rsid w:val="00750843"/>
    <w:rsid w:val="00750D3B"/>
    <w:rsid w:val="00754331"/>
    <w:rsid w:val="0075798A"/>
    <w:rsid w:val="00766985"/>
    <w:rsid w:val="00767FA0"/>
    <w:rsid w:val="00774EAF"/>
    <w:rsid w:val="00775F6A"/>
    <w:rsid w:val="00777E63"/>
    <w:rsid w:val="00782403"/>
    <w:rsid w:val="00787243"/>
    <w:rsid w:val="007916AE"/>
    <w:rsid w:val="00793AA2"/>
    <w:rsid w:val="007955A5"/>
    <w:rsid w:val="00797A0B"/>
    <w:rsid w:val="00797D50"/>
    <w:rsid w:val="007A1217"/>
    <w:rsid w:val="007A32FD"/>
    <w:rsid w:val="007A333C"/>
    <w:rsid w:val="007B1F47"/>
    <w:rsid w:val="007B398C"/>
    <w:rsid w:val="007B5A3E"/>
    <w:rsid w:val="007B5F07"/>
    <w:rsid w:val="007C03F9"/>
    <w:rsid w:val="007C6B12"/>
    <w:rsid w:val="007D19B7"/>
    <w:rsid w:val="007D276B"/>
    <w:rsid w:val="007D7780"/>
    <w:rsid w:val="007D7F69"/>
    <w:rsid w:val="007E10A6"/>
    <w:rsid w:val="007E1CE7"/>
    <w:rsid w:val="007E5415"/>
    <w:rsid w:val="007E6766"/>
    <w:rsid w:val="007E78D0"/>
    <w:rsid w:val="007F1369"/>
    <w:rsid w:val="007F3335"/>
    <w:rsid w:val="007F3BA9"/>
    <w:rsid w:val="007F4A1A"/>
    <w:rsid w:val="008120A2"/>
    <w:rsid w:val="008134E8"/>
    <w:rsid w:val="00820267"/>
    <w:rsid w:val="00820DD7"/>
    <w:rsid w:val="008250D7"/>
    <w:rsid w:val="008254BD"/>
    <w:rsid w:val="00825F12"/>
    <w:rsid w:val="0083044D"/>
    <w:rsid w:val="00833222"/>
    <w:rsid w:val="00845D58"/>
    <w:rsid w:val="00873D91"/>
    <w:rsid w:val="00874757"/>
    <w:rsid w:val="008750CB"/>
    <w:rsid w:val="0087596A"/>
    <w:rsid w:val="0088545F"/>
    <w:rsid w:val="008900CA"/>
    <w:rsid w:val="00893A1D"/>
    <w:rsid w:val="00895E76"/>
    <w:rsid w:val="008975A5"/>
    <w:rsid w:val="008A2B84"/>
    <w:rsid w:val="008A47D0"/>
    <w:rsid w:val="008B0BC1"/>
    <w:rsid w:val="008B3A2C"/>
    <w:rsid w:val="008C66C5"/>
    <w:rsid w:val="008D3194"/>
    <w:rsid w:val="008E3347"/>
    <w:rsid w:val="008E362C"/>
    <w:rsid w:val="008E56F1"/>
    <w:rsid w:val="008E770B"/>
    <w:rsid w:val="008E7B5D"/>
    <w:rsid w:val="008F27F4"/>
    <w:rsid w:val="008F605A"/>
    <w:rsid w:val="00904242"/>
    <w:rsid w:val="009058A6"/>
    <w:rsid w:val="00910400"/>
    <w:rsid w:val="00917E6E"/>
    <w:rsid w:val="00921753"/>
    <w:rsid w:val="0092321B"/>
    <w:rsid w:val="00924A2C"/>
    <w:rsid w:val="00927898"/>
    <w:rsid w:val="0093090F"/>
    <w:rsid w:val="009378FF"/>
    <w:rsid w:val="00947E41"/>
    <w:rsid w:val="00953533"/>
    <w:rsid w:val="00956A31"/>
    <w:rsid w:val="00957968"/>
    <w:rsid w:val="0096304B"/>
    <w:rsid w:val="009641B0"/>
    <w:rsid w:val="0096539D"/>
    <w:rsid w:val="009716EE"/>
    <w:rsid w:val="00971F04"/>
    <w:rsid w:val="00972DF8"/>
    <w:rsid w:val="00974223"/>
    <w:rsid w:val="00974B80"/>
    <w:rsid w:val="00975098"/>
    <w:rsid w:val="00982AE7"/>
    <w:rsid w:val="00983213"/>
    <w:rsid w:val="009836F0"/>
    <w:rsid w:val="0098413D"/>
    <w:rsid w:val="00984254"/>
    <w:rsid w:val="00990549"/>
    <w:rsid w:val="009940BA"/>
    <w:rsid w:val="0099506C"/>
    <w:rsid w:val="00996F61"/>
    <w:rsid w:val="009A0F9B"/>
    <w:rsid w:val="009A3D53"/>
    <w:rsid w:val="009A3E04"/>
    <w:rsid w:val="009A589B"/>
    <w:rsid w:val="009B0688"/>
    <w:rsid w:val="009B68E9"/>
    <w:rsid w:val="009D165E"/>
    <w:rsid w:val="009D6E41"/>
    <w:rsid w:val="009E5AFA"/>
    <w:rsid w:val="009E7D64"/>
    <w:rsid w:val="009F099B"/>
    <w:rsid w:val="009F5527"/>
    <w:rsid w:val="009F5B82"/>
    <w:rsid w:val="00A0221E"/>
    <w:rsid w:val="00A101A3"/>
    <w:rsid w:val="00A10407"/>
    <w:rsid w:val="00A10503"/>
    <w:rsid w:val="00A11A61"/>
    <w:rsid w:val="00A1510D"/>
    <w:rsid w:val="00A204B0"/>
    <w:rsid w:val="00A239C3"/>
    <w:rsid w:val="00A27785"/>
    <w:rsid w:val="00A36922"/>
    <w:rsid w:val="00A4749F"/>
    <w:rsid w:val="00A5299B"/>
    <w:rsid w:val="00A60DB1"/>
    <w:rsid w:val="00A62848"/>
    <w:rsid w:val="00A636C2"/>
    <w:rsid w:val="00A6380B"/>
    <w:rsid w:val="00A65125"/>
    <w:rsid w:val="00A655DE"/>
    <w:rsid w:val="00A6639A"/>
    <w:rsid w:val="00A71491"/>
    <w:rsid w:val="00A71C8F"/>
    <w:rsid w:val="00A71D1C"/>
    <w:rsid w:val="00A75918"/>
    <w:rsid w:val="00A7678B"/>
    <w:rsid w:val="00A76C7A"/>
    <w:rsid w:val="00A80CE9"/>
    <w:rsid w:val="00A82EFD"/>
    <w:rsid w:val="00A84974"/>
    <w:rsid w:val="00A86F84"/>
    <w:rsid w:val="00A872A0"/>
    <w:rsid w:val="00A968AD"/>
    <w:rsid w:val="00A96F66"/>
    <w:rsid w:val="00A97103"/>
    <w:rsid w:val="00A97AD4"/>
    <w:rsid w:val="00A97E01"/>
    <w:rsid w:val="00AA2347"/>
    <w:rsid w:val="00AA442F"/>
    <w:rsid w:val="00AA4B42"/>
    <w:rsid w:val="00AA6259"/>
    <w:rsid w:val="00AA6BAA"/>
    <w:rsid w:val="00AB3D72"/>
    <w:rsid w:val="00AB4539"/>
    <w:rsid w:val="00AB523E"/>
    <w:rsid w:val="00AB5C20"/>
    <w:rsid w:val="00AC3A1D"/>
    <w:rsid w:val="00AC528F"/>
    <w:rsid w:val="00AD3C2A"/>
    <w:rsid w:val="00AE2A0B"/>
    <w:rsid w:val="00AE2D00"/>
    <w:rsid w:val="00AF347E"/>
    <w:rsid w:val="00AF6AFF"/>
    <w:rsid w:val="00B03688"/>
    <w:rsid w:val="00B0600A"/>
    <w:rsid w:val="00B07E17"/>
    <w:rsid w:val="00B12D0C"/>
    <w:rsid w:val="00B1344A"/>
    <w:rsid w:val="00B13C80"/>
    <w:rsid w:val="00B13D17"/>
    <w:rsid w:val="00B14283"/>
    <w:rsid w:val="00B1624E"/>
    <w:rsid w:val="00B236F6"/>
    <w:rsid w:val="00B31273"/>
    <w:rsid w:val="00B3288F"/>
    <w:rsid w:val="00B339BB"/>
    <w:rsid w:val="00B343AB"/>
    <w:rsid w:val="00B37F6E"/>
    <w:rsid w:val="00B42EDD"/>
    <w:rsid w:val="00B43557"/>
    <w:rsid w:val="00B4496A"/>
    <w:rsid w:val="00B47AE5"/>
    <w:rsid w:val="00B50B6A"/>
    <w:rsid w:val="00B51072"/>
    <w:rsid w:val="00B56A05"/>
    <w:rsid w:val="00B61395"/>
    <w:rsid w:val="00B70156"/>
    <w:rsid w:val="00B70E9B"/>
    <w:rsid w:val="00B77091"/>
    <w:rsid w:val="00B80FAE"/>
    <w:rsid w:val="00B82FE8"/>
    <w:rsid w:val="00B90BF7"/>
    <w:rsid w:val="00B9607B"/>
    <w:rsid w:val="00B960FD"/>
    <w:rsid w:val="00BA3891"/>
    <w:rsid w:val="00BA510B"/>
    <w:rsid w:val="00BA59EC"/>
    <w:rsid w:val="00BB4985"/>
    <w:rsid w:val="00BB6615"/>
    <w:rsid w:val="00BB6EEB"/>
    <w:rsid w:val="00BC21B4"/>
    <w:rsid w:val="00BC5AAC"/>
    <w:rsid w:val="00BC6FCD"/>
    <w:rsid w:val="00BD0665"/>
    <w:rsid w:val="00BD199C"/>
    <w:rsid w:val="00BD20DE"/>
    <w:rsid w:val="00BD2AF7"/>
    <w:rsid w:val="00BD4DCF"/>
    <w:rsid w:val="00BD6FF8"/>
    <w:rsid w:val="00BE013C"/>
    <w:rsid w:val="00BE21FD"/>
    <w:rsid w:val="00BE382E"/>
    <w:rsid w:val="00BE44A1"/>
    <w:rsid w:val="00BE4DBC"/>
    <w:rsid w:val="00BE639C"/>
    <w:rsid w:val="00BF53E4"/>
    <w:rsid w:val="00BF6102"/>
    <w:rsid w:val="00BF7565"/>
    <w:rsid w:val="00C058BD"/>
    <w:rsid w:val="00C07BBA"/>
    <w:rsid w:val="00C11575"/>
    <w:rsid w:val="00C12936"/>
    <w:rsid w:val="00C1421F"/>
    <w:rsid w:val="00C14DD8"/>
    <w:rsid w:val="00C155E4"/>
    <w:rsid w:val="00C27F79"/>
    <w:rsid w:val="00C3079F"/>
    <w:rsid w:val="00C333E6"/>
    <w:rsid w:val="00C33EC0"/>
    <w:rsid w:val="00C43DB1"/>
    <w:rsid w:val="00C50E85"/>
    <w:rsid w:val="00C542AA"/>
    <w:rsid w:val="00C54F34"/>
    <w:rsid w:val="00C57488"/>
    <w:rsid w:val="00C6098E"/>
    <w:rsid w:val="00C61AE7"/>
    <w:rsid w:val="00C62E19"/>
    <w:rsid w:val="00C63694"/>
    <w:rsid w:val="00C6420C"/>
    <w:rsid w:val="00C6563C"/>
    <w:rsid w:val="00C72270"/>
    <w:rsid w:val="00C73241"/>
    <w:rsid w:val="00C80B51"/>
    <w:rsid w:val="00C840A2"/>
    <w:rsid w:val="00C867DC"/>
    <w:rsid w:val="00C8776A"/>
    <w:rsid w:val="00C910C8"/>
    <w:rsid w:val="00C94E38"/>
    <w:rsid w:val="00CA6AEA"/>
    <w:rsid w:val="00CB3372"/>
    <w:rsid w:val="00CB7D30"/>
    <w:rsid w:val="00CC2059"/>
    <w:rsid w:val="00CC425B"/>
    <w:rsid w:val="00CC4E3F"/>
    <w:rsid w:val="00CD0659"/>
    <w:rsid w:val="00CD0F87"/>
    <w:rsid w:val="00CD1608"/>
    <w:rsid w:val="00CD535F"/>
    <w:rsid w:val="00CE0EF6"/>
    <w:rsid w:val="00CE2DA3"/>
    <w:rsid w:val="00CE3CBA"/>
    <w:rsid w:val="00CE6454"/>
    <w:rsid w:val="00CF0839"/>
    <w:rsid w:val="00CF7389"/>
    <w:rsid w:val="00D02B60"/>
    <w:rsid w:val="00D03E59"/>
    <w:rsid w:val="00D04ADB"/>
    <w:rsid w:val="00D04AFF"/>
    <w:rsid w:val="00D117B3"/>
    <w:rsid w:val="00D11889"/>
    <w:rsid w:val="00D13313"/>
    <w:rsid w:val="00D140A0"/>
    <w:rsid w:val="00D16466"/>
    <w:rsid w:val="00D20413"/>
    <w:rsid w:val="00D205A5"/>
    <w:rsid w:val="00D21B0F"/>
    <w:rsid w:val="00D26F62"/>
    <w:rsid w:val="00D31263"/>
    <w:rsid w:val="00D33DFB"/>
    <w:rsid w:val="00D40437"/>
    <w:rsid w:val="00D5083A"/>
    <w:rsid w:val="00D51F3D"/>
    <w:rsid w:val="00D52392"/>
    <w:rsid w:val="00D55A4C"/>
    <w:rsid w:val="00D63EC6"/>
    <w:rsid w:val="00D64DA3"/>
    <w:rsid w:val="00D6709D"/>
    <w:rsid w:val="00D75E9E"/>
    <w:rsid w:val="00D8221C"/>
    <w:rsid w:val="00D82826"/>
    <w:rsid w:val="00D83DE3"/>
    <w:rsid w:val="00D865A1"/>
    <w:rsid w:val="00D87DF5"/>
    <w:rsid w:val="00D90315"/>
    <w:rsid w:val="00D93E62"/>
    <w:rsid w:val="00D95826"/>
    <w:rsid w:val="00D96BD8"/>
    <w:rsid w:val="00D9764B"/>
    <w:rsid w:val="00DA0E06"/>
    <w:rsid w:val="00DA39CD"/>
    <w:rsid w:val="00DA6BD1"/>
    <w:rsid w:val="00DB0335"/>
    <w:rsid w:val="00DB121D"/>
    <w:rsid w:val="00DB1A8C"/>
    <w:rsid w:val="00DB7730"/>
    <w:rsid w:val="00DC3783"/>
    <w:rsid w:val="00DC4A94"/>
    <w:rsid w:val="00DC6D8E"/>
    <w:rsid w:val="00DC6F26"/>
    <w:rsid w:val="00DD614A"/>
    <w:rsid w:val="00DD741A"/>
    <w:rsid w:val="00DE2747"/>
    <w:rsid w:val="00DE6A9F"/>
    <w:rsid w:val="00DF0076"/>
    <w:rsid w:val="00DF4C9B"/>
    <w:rsid w:val="00E019EC"/>
    <w:rsid w:val="00E02406"/>
    <w:rsid w:val="00E06BDD"/>
    <w:rsid w:val="00E07B38"/>
    <w:rsid w:val="00E1447D"/>
    <w:rsid w:val="00E26616"/>
    <w:rsid w:val="00E304A2"/>
    <w:rsid w:val="00E31B29"/>
    <w:rsid w:val="00E361E0"/>
    <w:rsid w:val="00E36613"/>
    <w:rsid w:val="00E3661C"/>
    <w:rsid w:val="00E36864"/>
    <w:rsid w:val="00E37D1F"/>
    <w:rsid w:val="00E427F1"/>
    <w:rsid w:val="00E52278"/>
    <w:rsid w:val="00E526A8"/>
    <w:rsid w:val="00E57467"/>
    <w:rsid w:val="00E62D65"/>
    <w:rsid w:val="00E63B8A"/>
    <w:rsid w:val="00E67677"/>
    <w:rsid w:val="00E71654"/>
    <w:rsid w:val="00E716CB"/>
    <w:rsid w:val="00E72F8D"/>
    <w:rsid w:val="00E7405D"/>
    <w:rsid w:val="00E804A7"/>
    <w:rsid w:val="00E90795"/>
    <w:rsid w:val="00E90A40"/>
    <w:rsid w:val="00EA3D1C"/>
    <w:rsid w:val="00EA52E7"/>
    <w:rsid w:val="00EA5AF6"/>
    <w:rsid w:val="00EA7400"/>
    <w:rsid w:val="00EB298A"/>
    <w:rsid w:val="00EB428D"/>
    <w:rsid w:val="00EC0581"/>
    <w:rsid w:val="00EC1070"/>
    <w:rsid w:val="00EC1CCB"/>
    <w:rsid w:val="00EC36B4"/>
    <w:rsid w:val="00EC3D8F"/>
    <w:rsid w:val="00EC3F3A"/>
    <w:rsid w:val="00EC74F9"/>
    <w:rsid w:val="00ED1B4D"/>
    <w:rsid w:val="00ED62D6"/>
    <w:rsid w:val="00EE1E4B"/>
    <w:rsid w:val="00EE39A1"/>
    <w:rsid w:val="00EF0F90"/>
    <w:rsid w:val="00EF24FC"/>
    <w:rsid w:val="00EF28EC"/>
    <w:rsid w:val="00EF3916"/>
    <w:rsid w:val="00EF6089"/>
    <w:rsid w:val="00F008B8"/>
    <w:rsid w:val="00F01CF8"/>
    <w:rsid w:val="00F0241C"/>
    <w:rsid w:val="00F057F1"/>
    <w:rsid w:val="00F10ACC"/>
    <w:rsid w:val="00F14724"/>
    <w:rsid w:val="00F21D2B"/>
    <w:rsid w:val="00F24891"/>
    <w:rsid w:val="00F333B0"/>
    <w:rsid w:val="00F34F47"/>
    <w:rsid w:val="00F3699B"/>
    <w:rsid w:val="00F41ADE"/>
    <w:rsid w:val="00F47BB8"/>
    <w:rsid w:val="00F47BD5"/>
    <w:rsid w:val="00F526AE"/>
    <w:rsid w:val="00F54451"/>
    <w:rsid w:val="00F5502F"/>
    <w:rsid w:val="00F576D3"/>
    <w:rsid w:val="00F63AC4"/>
    <w:rsid w:val="00F65BAC"/>
    <w:rsid w:val="00F772FA"/>
    <w:rsid w:val="00F80591"/>
    <w:rsid w:val="00F81C7B"/>
    <w:rsid w:val="00F824D1"/>
    <w:rsid w:val="00F8263F"/>
    <w:rsid w:val="00F83F80"/>
    <w:rsid w:val="00F90C9A"/>
    <w:rsid w:val="00F93FE0"/>
    <w:rsid w:val="00F96F4E"/>
    <w:rsid w:val="00FA1B8D"/>
    <w:rsid w:val="00FA5F1A"/>
    <w:rsid w:val="00FA7667"/>
    <w:rsid w:val="00FA7D50"/>
    <w:rsid w:val="00FB1BC8"/>
    <w:rsid w:val="00FB4BB1"/>
    <w:rsid w:val="00FB5999"/>
    <w:rsid w:val="00FC1388"/>
    <w:rsid w:val="00FC7524"/>
    <w:rsid w:val="00FC7DAF"/>
    <w:rsid w:val="00FD2139"/>
    <w:rsid w:val="00FD490E"/>
    <w:rsid w:val="00FD6CF0"/>
    <w:rsid w:val="00FD7C77"/>
    <w:rsid w:val="00FD7D82"/>
    <w:rsid w:val="00FE0255"/>
    <w:rsid w:val="00FE209D"/>
    <w:rsid w:val="00FE38FB"/>
    <w:rsid w:val="00FE4999"/>
    <w:rsid w:val="00FE4D9E"/>
    <w:rsid w:val="00FF2E54"/>
    <w:rsid w:val="00FF4F11"/>
    <w:rsid w:val="00FF6781"/>
    <w:rsid w:val="00FF6F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ACABCE"/>
  <w15:docId w15:val="{BC9BFE9B-AE8D-4BCA-BE9C-BF2D7562D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A8C"/>
    <w:pPr>
      <w:spacing w:after="0" w:line="240" w:lineRule="auto"/>
    </w:pPr>
    <w:rPr>
      <w:rFonts w:ascii="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1072"/>
    <w:pPr>
      <w:spacing w:after="160" w:line="259" w:lineRule="auto"/>
      <w:ind w:left="720"/>
      <w:contextualSpacing/>
    </w:pPr>
    <w:rPr>
      <w:rFonts w:asciiTheme="minorHAnsi" w:hAnsiTheme="minorHAnsi" w:cstheme="minorBidi"/>
      <w:sz w:val="22"/>
      <w:szCs w:val="22"/>
    </w:rPr>
  </w:style>
  <w:style w:type="paragraph" w:customStyle="1" w:styleId="m839100029049356574m-6817774266675600124msolistparagraph">
    <w:name w:val="m_839100029049356574m-6817774266675600124msolistparagraph"/>
    <w:basedOn w:val="Normal"/>
    <w:rsid w:val="0026096E"/>
    <w:pPr>
      <w:spacing w:before="100" w:beforeAutospacing="1" w:after="100" w:afterAutospacing="1"/>
    </w:pPr>
  </w:style>
  <w:style w:type="paragraph" w:styleId="NormalWeb">
    <w:name w:val="Normal (Web)"/>
    <w:basedOn w:val="Normal"/>
    <w:uiPriority w:val="99"/>
    <w:unhideWhenUsed/>
    <w:rsid w:val="00797A0B"/>
    <w:pPr>
      <w:spacing w:before="100" w:beforeAutospacing="1" w:after="100" w:afterAutospacing="1"/>
    </w:pPr>
    <w:rPr>
      <w:rFonts w:eastAsiaTheme="minorEastAsia"/>
    </w:rPr>
  </w:style>
  <w:style w:type="character" w:styleId="Hyperlink">
    <w:name w:val="Hyperlink"/>
    <w:basedOn w:val="DefaultParagraphFont"/>
    <w:uiPriority w:val="99"/>
    <w:unhideWhenUsed/>
    <w:rsid w:val="00317C3D"/>
    <w:rPr>
      <w:color w:val="0563C1" w:themeColor="hyperlink"/>
      <w:u w:val="single"/>
    </w:rPr>
  </w:style>
  <w:style w:type="paragraph" w:customStyle="1" w:styleId="EndNoteBibliographyTitle">
    <w:name w:val="EndNote Bibliography Title"/>
    <w:basedOn w:val="Normal"/>
    <w:rsid w:val="004D113D"/>
    <w:pPr>
      <w:spacing w:line="259" w:lineRule="auto"/>
      <w:jc w:val="center"/>
    </w:pPr>
    <w:rPr>
      <w:rFonts w:ascii="Calibri" w:hAnsi="Calibri" w:cs="Calibri"/>
      <w:sz w:val="22"/>
      <w:szCs w:val="22"/>
    </w:rPr>
  </w:style>
  <w:style w:type="paragraph" w:customStyle="1" w:styleId="EndNoteBibliography">
    <w:name w:val="EndNote Bibliography"/>
    <w:basedOn w:val="Normal"/>
    <w:rsid w:val="004D113D"/>
    <w:pPr>
      <w:spacing w:after="160"/>
      <w:jc w:val="both"/>
    </w:pPr>
    <w:rPr>
      <w:rFonts w:ascii="Calibri" w:hAnsi="Calibri" w:cs="Calibri"/>
      <w:sz w:val="22"/>
      <w:szCs w:val="22"/>
    </w:rPr>
  </w:style>
  <w:style w:type="paragraph" w:styleId="BalloonText">
    <w:name w:val="Balloon Text"/>
    <w:basedOn w:val="Normal"/>
    <w:link w:val="BalloonTextChar"/>
    <w:uiPriority w:val="99"/>
    <w:semiHidden/>
    <w:unhideWhenUsed/>
    <w:rsid w:val="004A0639"/>
    <w:rPr>
      <w:rFonts w:ascii="Lucida Grande" w:hAnsi="Lucida Grande" w:cstheme="minorBidi"/>
      <w:sz w:val="18"/>
      <w:szCs w:val="18"/>
    </w:rPr>
  </w:style>
  <w:style w:type="character" w:customStyle="1" w:styleId="BalloonTextChar">
    <w:name w:val="Balloon Text Char"/>
    <w:basedOn w:val="DefaultParagraphFont"/>
    <w:link w:val="BalloonText"/>
    <w:uiPriority w:val="99"/>
    <w:semiHidden/>
    <w:rsid w:val="004A0639"/>
    <w:rPr>
      <w:rFonts w:ascii="Lucida Grande" w:hAnsi="Lucida Grande"/>
      <w:sz w:val="18"/>
      <w:szCs w:val="18"/>
    </w:rPr>
  </w:style>
  <w:style w:type="paragraph" w:styleId="Header">
    <w:name w:val="header"/>
    <w:basedOn w:val="Normal"/>
    <w:link w:val="HeaderChar"/>
    <w:uiPriority w:val="99"/>
    <w:unhideWhenUsed/>
    <w:rsid w:val="00276E03"/>
    <w:pPr>
      <w:tabs>
        <w:tab w:val="center" w:pos="4320"/>
        <w:tab w:val="right" w:pos="8640"/>
      </w:tabs>
    </w:pPr>
    <w:rPr>
      <w:rFonts w:asciiTheme="minorHAnsi" w:hAnsiTheme="minorHAnsi" w:cstheme="minorBidi"/>
      <w:sz w:val="22"/>
      <w:szCs w:val="22"/>
    </w:rPr>
  </w:style>
  <w:style w:type="character" w:customStyle="1" w:styleId="HeaderChar">
    <w:name w:val="Header Char"/>
    <w:basedOn w:val="DefaultParagraphFont"/>
    <w:link w:val="Header"/>
    <w:uiPriority w:val="99"/>
    <w:rsid w:val="00276E03"/>
  </w:style>
  <w:style w:type="paragraph" w:styleId="Footer">
    <w:name w:val="footer"/>
    <w:basedOn w:val="Normal"/>
    <w:link w:val="FooterChar"/>
    <w:uiPriority w:val="99"/>
    <w:unhideWhenUsed/>
    <w:rsid w:val="00276E03"/>
    <w:pPr>
      <w:tabs>
        <w:tab w:val="center" w:pos="4320"/>
        <w:tab w:val="right" w:pos="8640"/>
      </w:tabs>
    </w:pPr>
    <w:rPr>
      <w:rFonts w:asciiTheme="minorHAnsi" w:hAnsiTheme="minorHAnsi" w:cstheme="minorBidi"/>
      <w:sz w:val="22"/>
      <w:szCs w:val="22"/>
    </w:rPr>
  </w:style>
  <w:style w:type="character" w:customStyle="1" w:styleId="FooterChar">
    <w:name w:val="Footer Char"/>
    <w:basedOn w:val="DefaultParagraphFont"/>
    <w:link w:val="Footer"/>
    <w:uiPriority w:val="99"/>
    <w:rsid w:val="00276E03"/>
  </w:style>
  <w:style w:type="character" w:styleId="CommentReference">
    <w:name w:val="annotation reference"/>
    <w:basedOn w:val="DefaultParagraphFont"/>
    <w:uiPriority w:val="99"/>
    <w:semiHidden/>
    <w:unhideWhenUsed/>
    <w:rsid w:val="00750843"/>
    <w:rPr>
      <w:sz w:val="16"/>
      <w:szCs w:val="16"/>
    </w:rPr>
  </w:style>
  <w:style w:type="paragraph" w:styleId="CommentText">
    <w:name w:val="annotation text"/>
    <w:basedOn w:val="Normal"/>
    <w:link w:val="CommentTextChar"/>
    <w:uiPriority w:val="99"/>
    <w:semiHidden/>
    <w:unhideWhenUsed/>
    <w:rsid w:val="00750843"/>
    <w:pPr>
      <w:spacing w:after="160"/>
    </w:pPr>
    <w:rPr>
      <w:rFonts w:asciiTheme="minorHAnsi" w:hAnsiTheme="minorHAnsi" w:cstheme="minorBidi"/>
      <w:sz w:val="20"/>
      <w:szCs w:val="20"/>
    </w:rPr>
  </w:style>
  <w:style w:type="character" w:customStyle="1" w:styleId="CommentTextChar">
    <w:name w:val="Comment Text Char"/>
    <w:basedOn w:val="DefaultParagraphFont"/>
    <w:link w:val="CommentText"/>
    <w:uiPriority w:val="99"/>
    <w:semiHidden/>
    <w:rsid w:val="00750843"/>
    <w:rPr>
      <w:sz w:val="20"/>
      <w:szCs w:val="20"/>
    </w:rPr>
  </w:style>
  <w:style w:type="paragraph" w:styleId="CommentSubject">
    <w:name w:val="annotation subject"/>
    <w:basedOn w:val="CommentText"/>
    <w:next w:val="CommentText"/>
    <w:link w:val="CommentSubjectChar"/>
    <w:uiPriority w:val="99"/>
    <w:semiHidden/>
    <w:unhideWhenUsed/>
    <w:rsid w:val="00750843"/>
    <w:rPr>
      <w:b/>
      <w:bCs/>
    </w:rPr>
  </w:style>
  <w:style w:type="character" w:customStyle="1" w:styleId="CommentSubjectChar">
    <w:name w:val="Comment Subject Char"/>
    <w:basedOn w:val="CommentTextChar"/>
    <w:link w:val="CommentSubject"/>
    <w:uiPriority w:val="99"/>
    <w:semiHidden/>
    <w:rsid w:val="00750843"/>
    <w:rPr>
      <w:b/>
      <w:bCs/>
      <w:sz w:val="20"/>
      <w:szCs w:val="20"/>
    </w:rPr>
  </w:style>
  <w:style w:type="character" w:styleId="FollowedHyperlink">
    <w:name w:val="FollowedHyperlink"/>
    <w:basedOn w:val="DefaultParagraphFont"/>
    <w:uiPriority w:val="99"/>
    <w:semiHidden/>
    <w:unhideWhenUsed/>
    <w:rsid w:val="00AB3D72"/>
    <w:rPr>
      <w:color w:val="954F72" w:themeColor="followedHyperlink"/>
      <w:u w:val="single"/>
    </w:rPr>
  </w:style>
  <w:style w:type="character" w:customStyle="1" w:styleId="apple-converted-space">
    <w:name w:val="apple-converted-space"/>
    <w:basedOn w:val="DefaultParagraphFont"/>
    <w:rsid w:val="00DB1A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21764">
      <w:bodyDiv w:val="1"/>
      <w:marLeft w:val="0"/>
      <w:marRight w:val="0"/>
      <w:marTop w:val="0"/>
      <w:marBottom w:val="0"/>
      <w:divBdr>
        <w:top w:val="none" w:sz="0" w:space="0" w:color="auto"/>
        <w:left w:val="none" w:sz="0" w:space="0" w:color="auto"/>
        <w:bottom w:val="none" w:sz="0" w:space="0" w:color="auto"/>
        <w:right w:val="none" w:sz="0" w:space="0" w:color="auto"/>
      </w:divBdr>
    </w:div>
    <w:div w:id="577636904">
      <w:bodyDiv w:val="1"/>
      <w:marLeft w:val="0"/>
      <w:marRight w:val="0"/>
      <w:marTop w:val="0"/>
      <w:marBottom w:val="0"/>
      <w:divBdr>
        <w:top w:val="none" w:sz="0" w:space="0" w:color="auto"/>
        <w:left w:val="none" w:sz="0" w:space="0" w:color="auto"/>
        <w:bottom w:val="none" w:sz="0" w:space="0" w:color="auto"/>
        <w:right w:val="none" w:sz="0" w:space="0" w:color="auto"/>
      </w:divBdr>
    </w:div>
    <w:div w:id="1861430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null)"/><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hyperlink" Target="https://github.com/richrr/MorgunShulzhenkoLabs/tree/master/PuMA-toolkit"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C63A520-1FBF-4F40-B119-FA41B6C6D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Pages>
  <Words>11988</Words>
  <Characters>68332</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Richard R</cp:lastModifiedBy>
  <cp:revision>4</cp:revision>
  <cp:lastPrinted>2018-01-26T18:00:00Z</cp:lastPrinted>
  <dcterms:created xsi:type="dcterms:W3CDTF">2018-02-12T22:09:00Z</dcterms:created>
  <dcterms:modified xsi:type="dcterms:W3CDTF">2018-02-12T22:57:00Z</dcterms:modified>
</cp:coreProperties>
</file>